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6.jpeg" ContentType="image/jpeg"/>
  <Override PartName="/word/media/image23.png" ContentType="image/png"/>
  <Override PartName="/word/media/image22.png" ContentType="image/png"/>
  <Override PartName="/word/media/image21.png" ContentType="image/png"/>
  <Override PartName="/word/media/image28.png" ContentType="image/png"/>
  <Override PartName="/word/media/image5.png" ContentType="image/png"/>
  <Override PartName="/word/media/image10.png" ContentType="image/png"/>
  <Override PartName="/word/media/image27.jpeg" ContentType="image/jpeg"/>
  <Override PartName="/word/media/image29.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30.jpeg" ContentType="image/jpeg"/>
  <Override PartName="/word/media/image15.png" ContentType="image/png"/>
  <Override PartName="/word/media/image4.png" ContentType="image/png"/>
  <Override PartName="/word/media/image33.png" ContentType="image/png"/>
  <Override PartName="/word/media/image3.png" ContentType="image/png"/>
  <Override PartName="/word/media/image32.png" ContentType="image/png"/>
  <Override PartName="/word/media/image2.png" ContentType="image/png"/>
  <Override PartName="/word/media/image25.jpeg" ContentType="image/jpeg"/>
  <Override PartName="/word/media/image31.png" ContentType="image/png"/>
  <Override PartName="/word/media/image1.png" ContentType="image/png"/>
  <Override PartName="/word/media/image24.png" ContentType="image/png"/>
  <Override PartName="/word/media/image14.png" ContentType="image/png"/>
  <Override PartName="/word/media/image16.png" ContentType="image/png"/>
  <Override PartName="/word/media/image17.png" ContentType="image/png"/>
  <Override PartName="/word/media/image18.png" ContentType="image/png"/>
  <Override PartName="/word/media/image20.png" ContentType="image/png"/>
  <Override PartName="/word/media/image19.png" ContentType="image/png"/>
  <Override PartName="/word/styles.xml" ContentType="application/vnd.openxmlformats-officedocument.wordprocessingml.styles+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sdt>
      <w:sdtPr>
        <w:docPartObj>
          <w:docPartGallery w:val="Table of Contents"/>
          <w:docPartUnique w:val="true"/>
        </w:docPartObj>
      </w:sdtPr>
      <w:sdtContent>
        <w:p>
          <w:pPr>
            <w:pStyle w:val="TOCHeading"/>
            <w:spacing w:before="240" w:after="0"/>
            <w:rPr/>
          </w:pPr>
          <w:r>
            <w:rPr/>
            <w:t>Contents</w:t>
          </w:r>
        </w:p>
        <w:p>
          <w:pPr>
            <w:pStyle w:val="Contents1"/>
            <w:rPr>
              <w:rFonts w:ascii="Calibri" w:hAnsi="Calibri" w:eastAsia="" w:asciiTheme="minorHAnsi" w:eastAsiaTheme="minorEastAsia" w:hAnsiTheme="minorHAnsi"/>
              <w:sz w:val="22"/>
              <w:szCs w:val="22"/>
            </w:rPr>
          </w:pPr>
          <w:r>
            <w:fldChar w:fldCharType="begin"/>
          </w:r>
          <w:r>
            <w:rPr>
              <w:webHidden/>
              <w:rStyle w:val="IndexLink"/>
            </w:rPr>
            <w:instrText> TOC \z \o "1-3" \u \h</w:instrText>
          </w:r>
          <w:r>
            <w:rPr>
              <w:webHidden/>
              <w:rStyle w:val="IndexLink"/>
            </w:rPr>
            <w:fldChar w:fldCharType="separate"/>
          </w:r>
          <w:hyperlink w:anchor="_Toc97389189">
            <w:r>
              <w:rPr>
                <w:webHidden/>
                <w:rStyle w:val="IndexLink"/>
              </w:rPr>
              <w:t>1 Introduction</w:t>
            </w:r>
            <w:r>
              <w:rPr>
                <w:webHidden/>
              </w:rPr>
              <w:fldChar w:fldCharType="begin"/>
            </w:r>
            <w:r>
              <w:rPr>
                <w:webHidden/>
              </w:rPr>
              <w:instrText>PAGEREF _Toc97389189 \h</w:instrText>
            </w:r>
            <w:r>
              <w:rPr>
                <w:webHidden/>
              </w:rPr>
              <w:fldChar w:fldCharType="separate"/>
            </w:r>
            <w:r>
              <w:rPr>
                <w:rStyle w:val="IndexLink"/>
                <w:vanish w:val="false"/>
              </w:rPr>
              <w:tab/>
              <w:t>4</w:t>
            </w:r>
            <w:r>
              <w:rPr>
                <w:webHidden/>
              </w:rPr>
              <w:fldChar w:fldCharType="end"/>
            </w:r>
          </w:hyperlink>
        </w:p>
        <w:p>
          <w:pPr>
            <w:pStyle w:val="Contents2"/>
            <w:rPr>
              <w:rFonts w:ascii="Calibri" w:hAnsi="Calibri" w:eastAsia="" w:asciiTheme="minorHAnsi" w:eastAsiaTheme="minorEastAsia" w:hAnsiTheme="minorHAnsi"/>
              <w:sz w:val="22"/>
              <w:szCs w:val="22"/>
            </w:rPr>
          </w:pPr>
          <w:hyperlink w:anchor="_Toc97389190">
            <w:r>
              <w:rPr>
                <w:webHidden/>
                <w:rStyle w:val="IndexLink"/>
              </w:rPr>
              <w:t>1.1 Scope</w:t>
            </w:r>
            <w:r>
              <w:rPr>
                <w:webHidden/>
              </w:rPr>
              <w:fldChar w:fldCharType="begin"/>
            </w:r>
            <w:r>
              <w:rPr>
                <w:webHidden/>
              </w:rPr>
              <w:instrText>PAGEREF _Toc97389190 \h</w:instrText>
            </w:r>
            <w:r>
              <w:rPr>
                <w:webHidden/>
              </w:rPr>
              <w:fldChar w:fldCharType="separate"/>
            </w:r>
            <w:r>
              <w:rPr>
                <w:rStyle w:val="IndexLink"/>
                <w:vanish w:val="false"/>
              </w:rPr>
              <w:tab/>
              <w:t>5</w:t>
            </w:r>
            <w:r>
              <w:rPr>
                <w:webHidden/>
              </w:rPr>
              <w:fldChar w:fldCharType="end"/>
            </w:r>
          </w:hyperlink>
        </w:p>
        <w:p>
          <w:pPr>
            <w:pStyle w:val="Contents2"/>
            <w:rPr>
              <w:rFonts w:ascii="Calibri" w:hAnsi="Calibri" w:eastAsia="" w:asciiTheme="minorHAnsi" w:eastAsiaTheme="minorEastAsia" w:hAnsiTheme="minorHAnsi"/>
              <w:sz w:val="22"/>
              <w:szCs w:val="22"/>
            </w:rPr>
          </w:pPr>
          <w:hyperlink w:anchor="_Toc97389191">
            <w:r>
              <w:rPr>
                <w:webHidden/>
                <w:rStyle w:val="IndexLink"/>
              </w:rPr>
              <w:t>1.2 Objectives of the research</w:t>
            </w:r>
            <w:r>
              <w:rPr>
                <w:webHidden/>
              </w:rPr>
              <w:fldChar w:fldCharType="begin"/>
            </w:r>
            <w:r>
              <w:rPr>
                <w:webHidden/>
              </w:rPr>
              <w:instrText>PAGEREF _Toc97389191 \h</w:instrText>
            </w:r>
            <w:r>
              <w:rPr>
                <w:webHidden/>
              </w:rPr>
              <w:fldChar w:fldCharType="separate"/>
            </w:r>
            <w:r>
              <w:rPr>
                <w:rStyle w:val="IndexLink"/>
                <w:vanish w:val="false"/>
              </w:rPr>
              <w:tab/>
              <w:t>5</w:t>
            </w:r>
            <w:r>
              <w:rPr>
                <w:webHidden/>
              </w:rPr>
              <w:fldChar w:fldCharType="end"/>
            </w:r>
          </w:hyperlink>
        </w:p>
        <w:p>
          <w:pPr>
            <w:pStyle w:val="Contents2"/>
            <w:rPr>
              <w:rFonts w:ascii="Calibri" w:hAnsi="Calibri" w:eastAsia="" w:asciiTheme="minorHAnsi" w:eastAsiaTheme="minorEastAsia" w:hAnsiTheme="minorHAnsi"/>
              <w:sz w:val="22"/>
              <w:szCs w:val="22"/>
            </w:rPr>
          </w:pPr>
          <w:hyperlink w:anchor="_Toc97389192">
            <w:r>
              <w:rPr>
                <w:webHidden/>
                <w:rStyle w:val="IndexLink"/>
              </w:rPr>
              <w:t>1.3 Overview of the report</w:t>
            </w:r>
            <w:r>
              <w:rPr>
                <w:webHidden/>
              </w:rPr>
              <w:fldChar w:fldCharType="begin"/>
            </w:r>
            <w:r>
              <w:rPr>
                <w:webHidden/>
              </w:rPr>
              <w:instrText>PAGEREF _Toc97389192 \h</w:instrText>
            </w:r>
            <w:r>
              <w:rPr>
                <w:webHidden/>
              </w:rPr>
              <w:fldChar w:fldCharType="separate"/>
            </w:r>
            <w:r>
              <w:rPr>
                <w:rStyle w:val="IndexLink"/>
                <w:vanish w:val="false"/>
              </w:rPr>
              <w:tab/>
              <w:t>5</w:t>
            </w:r>
            <w:r>
              <w:rPr>
                <w:webHidden/>
              </w:rPr>
              <w:fldChar w:fldCharType="end"/>
            </w:r>
          </w:hyperlink>
        </w:p>
        <w:p>
          <w:pPr>
            <w:pStyle w:val="Contents2"/>
            <w:rPr>
              <w:rFonts w:ascii="Calibri" w:hAnsi="Calibri" w:eastAsia="" w:asciiTheme="minorHAnsi" w:eastAsiaTheme="minorEastAsia" w:hAnsiTheme="minorHAnsi"/>
              <w:sz w:val="22"/>
              <w:szCs w:val="22"/>
            </w:rPr>
          </w:pPr>
          <w:hyperlink w:anchor="_Toc97389193">
            <w:r>
              <w:rPr>
                <w:webHidden/>
                <w:rStyle w:val="IndexLink"/>
              </w:rPr>
              <w:t>1.4 Summary</w:t>
            </w:r>
            <w:r>
              <w:rPr>
                <w:webHidden/>
              </w:rPr>
              <w:fldChar w:fldCharType="begin"/>
            </w:r>
            <w:r>
              <w:rPr>
                <w:webHidden/>
              </w:rPr>
              <w:instrText>PAGEREF _Toc97389193 \h</w:instrText>
            </w:r>
            <w:r>
              <w:rPr>
                <w:webHidden/>
              </w:rPr>
              <w:fldChar w:fldCharType="separate"/>
            </w:r>
            <w:r>
              <w:rPr>
                <w:rStyle w:val="IndexLink"/>
                <w:vanish w:val="false"/>
              </w:rPr>
              <w:tab/>
              <w:t>6</w:t>
            </w:r>
            <w:r>
              <w:rPr>
                <w:webHidden/>
              </w:rPr>
              <w:fldChar w:fldCharType="end"/>
            </w:r>
          </w:hyperlink>
        </w:p>
        <w:p>
          <w:pPr>
            <w:pStyle w:val="Contents1"/>
            <w:rPr>
              <w:rFonts w:ascii="Calibri" w:hAnsi="Calibri" w:eastAsia="" w:asciiTheme="minorHAnsi" w:eastAsiaTheme="minorEastAsia" w:hAnsiTheme="minorHAnsi"/>
              <w:sz w:val="22"/>
              <w:szCs w:val="22"/>
            </w:rPr>
          </w:pPr>
          <w:hyperlink w:anchor="_Toc97389194">
            <w:r>
              <w:rPr>
                <w:webHidden/>
                <w:rStyle w:val="IndexLink"/>
              </w:rPr>
              <w:t>2 The role of Software in Scientific research</w:t>
            </w:r>
            <w:r>
              <w:rPr>
                <w:webHidden/>
              </w:rPr>
              <w:fldChar w:fldCharType="begin"/>
            </w:r>
            <w:r>
              <w:rPr>
                <w:webHidden/>
              </w:rPr>
              <w:instrText>PAGEREF _Toc97389194 \h</w:instrText>
            </w:r>
            <w:r>
              <w:rPr>
                <w:webHidden/>
              </w:rPr>
              <w:fldChar w:fldCharType="separate"/>
            </w:r>
            <w:r>
              <w:rPr>
                <w:rStyle w:val="IndexLink"/>
                <w:vanish w:val="false"/>
              </w:rPr>
              <w:tab/>
              <w:t>7</w:t>
            </w:r>
            <w:r>
              <w:rPr>
                <w:webHidden/>
              </w:rPr>
              <w:fldChar w:fldCharType="end"/>
            </w:r>
          </w:hyperlink>
        </w:p>
        <w:p>
          <w:pPr>
            <w:pStyle w:val="Contents2"/>
            <w:rPr>
              <w:rFonts w:ascii="Calibri" w:hAnsi="Calibri" w:eastAsia="" w:asciiTheme="minorHAnsi" w:eastAsiaTheme="minorEastAsia" w:hAnsiTheme="minorHAnsi"/>
              <w:sz w:val="22"/>
              <w:szCs w:val="22"/>
            </w:rPr>
          </w:pPr>
          <w:hyperlink w:anchor="_Toc97389195">
            <w:r>
              <w:rPr>
                <w:webHidden/>
                <w:rStyle w:val="IndexLink"/>
              </w:rPr>
              <w:t>2.1 Introduction</w:t>
            </w:r>
            <w:r>
              <w:rPr>
                <w:webHidden/>
              </w:rPr>
              <w:fldChar w:fldCharType="begin"/>
            </w:r>
            <w:r>
              <w:rPr>
                <w:webHidden/>
              </w:rPr>
              <w:instrText>PAGEREF _Toc97389195 \h</w:instrText>
            </w:r>
            <w:r>
              <w:rPr>
                <w:webHidden/>
              </w:rPr>
              <w:fldChar w:fldCharType="separate"/>
            </w:r>
            <w:r>
              <w:rPr>
                <w:rStyle w:val="IndexLink"/>
                <w:vanish w:val="false"/>
              </w:rPr>
              <w:tab/>
              <w:t>7</w:t>
            </w:r>
            <w:r>
              <w:rPr>
                <w:webHidden/>
              </w:rPr>
              <w:fldChar w:fldCharType="end"/>
            </w:r>
          </w:hyperlink>
        </w:p>
        <w:p>
          <w:pPr>
            <w:pStyle w:val="Contents2"/>
            <w:rPr>
              <w:rFonts w:ascii="Calibri" w:hAnsi="Calibri" w:eastAsia="" w:asciiTheme="minorHAnsi" w:eastAsiaTheme="minorEastAsia" w:hAnsiTheme="minorHAnsi"/>
              <w:sz w:val="22"/>
              <w:szCs w:val="22"/>
            </w:rPr>
          </w:pPr>
          <w:hyperlink w:anchor="_Toc97389196">
            <w:r>
              <w:rPr>
                <w:webHidden/>
                <w:rStyle w:val="IndexLink"/>
              </w:rPr>
              <w:t>2.2 General roles of software in a research</w:t>
            </w:r>
            <w:r>
              <w:rPr>
                <w:webHidden/>
              </w:rPr>
              <w:fldChar w:fldCharType="begin"/>
            </w:r>
            <w:r>
              <w:rPr>
                <w:webHidden/>
              </w:rPr>
              <w:instrText>PAGEREF _Toc97389196 \h</w:instrText>
            </w:r>
            <w:r>
              <w:rPr>
                <w:webHidden/>
              </w:rPr>
              <w:fldChar w:fldCharType="separate"/>
            </w:r>
            <w:r>
              <w:rPr>
                <w:rStyle w:val="IndexLink"/>
                <w:vanish w:val="false"/>
              </w:rPr>
              <w:tab/>
              <w:t>8</w:t>
            </w:r>
            <w:r>
              <w:rPr>
                <w:webHidden/>
              </w:rPr>
              <w:fldChar w:fldCharType="end"/>
            </w:r>
          </w:hyperlink>
        </w:p>
        <w:p>
          <w:pPr>
            <w:pStyle w:val="Contents2"/>
            <w:rPr>
              <w:rFonts w:ascii="Calibri" w:hAnsi="Calibri" w:eastAsia="" w:asciiTheme="minorHAnsi" w:eastAsiaTheme="minorEastAsia" w:hAnsiTheme="minorHAnsi"/>
              <w:sz w:val="22"/>
              <w:szCs w:val="22"/>
            </w:rPr>
          </w:pPr>
          <w:hyperlink w:anchor="_Toc97389197">
            <w:r>
              <w:rPr>
                <w:webHidden/>
                <w:rStyle w:val="IndexLink"/>
              </w:rPr>
              <w:t>2.3 Domain specific examples</w:t>
            </w:r>
            <w:r>
              <w:rPr>
                <w:webHidden/>
              </w:rPr>
              <w:fldChar w:fldCharType="begin"/>
            </w:r>
            <w:r>
              <w:rPr>
                <w:webHidden/>
              </w:rPr>
              <w:instrText>PAGEREF _Toc97389197 \h</w:instrText>
            </w:r>
            <w:r>
              <w:rPr>
                <w:webHidden/>
              </w:rPr>
              <w:fldChar w:fldCharType="separate"/>
            </w:r>
            <w:r>
              <w:rPr>
                <w:rStyle w:val="IndexLink"/>
                <w:vanish w:val="false"/>
              </w:rPr>
              <w:tab/>
              <w:t>9</w:t>
            </w:r>
            <w:r>
              <w:rPr>
                <w:webHidden/>
              </w:rPr>
              <w:fldChar w:fldCharType="end"/>
            </w:r>
          </w:hyperlink>
        </w:p>
        <w:p>
          <w:pPr>
            <w:pStyle w:val="Contents2"/>
            <w:rPr>
              <w:rFonts w:ascii="Calibri" w:hAnsi="Calibri" w:eastAsia="" w:asciiTheme="minorHAnsi" w:eastAsiaTheme="minorEastAsia" w:hAnsiTheme="minorHAnsi"/>
              <w:sz w:val="22"/>
              <w:szCs w:val="22"/>
            </w:rPr>
          </w:pPr>
          <w:hyperlink w:anchor="_Toc97389198">
            <w:r>
              <w:rPr>
                <w:webHidden/>
                <w:rStyle w:val="IndexLink"/>
              </w:rPr>
              <w:t>2.4 The role of software in research breakthroughs</w:t>
            </w:r>
            <w:r>
              <w:rPr>
                <w:webHidden/>
              </w:rPr>
              <w:fldChar w:fldCharType="begin"/>
            </w:r>
            <w:r>
              <w:rPr>
                <w:webHidden/>
              </w:rPr>
              <w:instrText>PAGEREF _Toc97389198 \h</w:instrText>
            </w:r>
            <w:r>
              <w:rPr>
                <w:webHidden/>
              </w:rPr>
              <w:fldChar w:fldCharType="separate"/>
            </w:r>
            <w:r>
              <w:rPr>
                <w:rStyle w:val="IndexLink"/>
                <w:vanish w:val="false"/>
              </w:rPr>
              <w:tab/>
              <w:t>10</w:t>
            </w:r>
            <w:r>
              <w:rPr>
                <w:webHidden/>
              </w:rPr>
              <w:fldChar w:fldCharType="end"/>
            </w:r>
          </w:hyperlink>
        </w:p>
        <w:p>
          <w:pPr>
            <w:pStyle w:val="Contents2"/>
            <w:rPr>
              <w:rFonts w:ascii="Calibri" w:hAnsi="Calibri" w:eastAsia="" w:asciiTheme="minorHAnsi" w:eastAsiaTheme="minorEastAsia" w:hAnsiTheme="minorHAnsi"/>
              <w:sz w:val="22"/>
              <w:szCs w:val="22"/>
            </w:rPr>
          </w:pPr>
          <w:hyperlink w:anchor="_Toc97389199">
            <w:r>
              <w:rPr>
                <w:webHidden/>
                <w:rStyle w:val="IndexLink"/>
              </w:rPr>
              <w:t>2.5 Summary</w:t>
            </w:r>
            <w:r>
              <w:rPr>
                <w:webHidden/>
              </w:rPr>
              <w:fldChar w:fldCharType="begin"/>
            </w:r>
            <w:r>
              <w:rPr>
                <w:webHidden/>
              </w:rPr>
              <w:instrText>PAGEREF _Toc97389199 \h</w:instrText>
            </w:r>
            <w:r>
              <w:rPr>
                <w:webHidden/>
              </w:rPr>
              <w:fldChar w:fldCharType="separate"/>
            </w:r>
            <w:r>
              <w:rPr>
                <w:rStyle w:val="IndexLink"/>
                <w:vanish w:val="false"/>
              </w:rPr>
              <w:tab/>
              <w:t>10</w:t>
            </w:r>
            <w:r>
              <w:rPr>
                <w:webHidden/>
              </w:rPr>
              <w:fldChar w:fldCharType="end"/>
            </w:r>
          </w:hyperlink>
        </w:p>
        <w:p>
          <w:pPr>
            <w:pStyle w:val="Contents1"/>
            <w:rPr>
              <w:rFonts w:ascii="Calibri" w:hAnsi="Calibri" w:eastAsia="" w:asciiTheme="minorHAnsi" w:eastAsiaTheme="minorEastAsia" w:hAnsiTheme="minorHAnsi"/>
              <w:sz w:val="22"/>
              <w:szCs w:val="22"/>
            </w:rPr>
          </w:pPr>
          <w:hyperlink w:anchor="_Toc97389200">
            <w:r>
              <w:rPr>
                <w:webHidden/>
                <w:rStyle w:val="IndexLink"/>
              </w:rPr>
              <w:t>3 Software usage purpose</w:t>
            </w:r>
            <w:r>
              <w:rPr>
                <w:webHidden/>
              </w:rPr>
              <w:fldChar w:fldCharType="begin"/>
            </w:r>
            <w:r>
              <w:rPr>
                <w:webHidden/>
              </w:rPr>
              <w:instrText>PAGEREF _Toc97389200 \h</w:instrText>
            </w:r>
            <w:r>
              <w:rPr>
                <w:webHidden/>
              </w:rPr>
              <w:fldChar w:fldCharType="separate"/>
            </w:r>
            <w:r>
              <w:rPr>
                <w:rStyle w:val="IndexLink"/>
                <w:vanish w:val="false"/>
              </w:rPr>
              <w:tab/>
              <w:t>11</w:t>
            </w:r>
            <w:r>
              <w:rPr>
                <w:webHidden/>
              </w:rPr>
              <w:fldChar w:fldCharType="end"/>
            </w:r>
          </w:hyperlink>
        </w:p>
        <w:p>
          <w:pPr>
            <w:pStyle w:val="Contents2"/>
            <w:rPr>
              <w:rFonts w:ascii="Calibri" w:hAnsi="Calibri" w:eastAsia="" w:asciiTheme="minorHAnsi" w:eastAsiaTheme="minorEastAsia" w:hAnsiTheme="minorHAnsi"/>
              <w:sz w:val="22"/>
              <w:szCs w:val="22"/>
            </w:rPr>
          </w:pPr>
          <w:hyperlink w:anchor="_Toc97389201">
            <w:r>
              <w:rPr>
                <w:webHidden/>
                <w:rStyle w:val="IndexLink"/>
              </w:rPr>
              <w:t>3.1 Introduction</w:t>
            </w:r>
            <w:r>
              <w:rPr>
                <w:webHidden/>
              </w:rPr>
              <w:fldChar w:fldCharType="begin"/>
            </w:r>
            <w:r>
              <w:rPr>
                <w:webHidden/>
              </w:rPr>
              <w:instrText>PAGEREF _Toc97389201 \h</w:instrText>
            </w:r>
            <w:r>
              <w:rPr>
                <w:webHidden/>
              </w:rPr>
              <w:fldChar w:fldCharType="separate"/>
            </w:r>
            <w:r>
              <w:rPr>
                <w:rStyle w:val="IndexLink"/>
                <w:vanish w:val="false"/>
              </w:rPr>
              <w:tab/>
              <w:t>11</w:t>
            </w:r>
            <w:r>
              <w:rPr>
                <w:webHidden/>
              </w:rPr>
              <w:fldChar w:fldCharType="end"/>
            </w:r>
          </w:hyperlink>
        </w:p>
        <w:p>
          <w:pPr>
            <w:pStyle w:val="Contents2"/>
            <w:rPr>
              <w:rFonts w:ascii="Calibri" w:hAnsi="Calibri" w:eastAsia="" w:asciiTheme="minorHAnsi" w:eastAsiaTheme="minorEastAsia" w:hAnsiTheme="minorHAnsi"/>
              <w:sz w:val="22"/>
              <w:szCs w:val="22"/>
            </w:rPr>
          </w:pPr>
          <w:hyperlink w:anchor="_Toc97389202">
            <w:r>
              <w:rPr>
                <w:webHidden/>
                <w:rStyle w:val="IndexLink"/>
              </w:rPr>
              <w:t>3.2 Analysis of literatures</w:t>
            </w:r>
            <w:r>
              <w:rPr>
                <w:webHidden/>
              </w:rPr>
              <w:fldChar w:fldCharType="begin"/>
            </w:r>
            <w:r>
              <w:rPr>
                <w:webHidden/>
              </w:rPr>
              <w:instrText>PAGEREF _Toc97389202 \h</w:instrText>
            </w:r>
            <w:r>
              <w:rPr>
                <w:webHidden/>
              </w:rPr>
              <w:fldChar w:fldCharType="separate"/>
            </w:r>
            <w:r>
              <w:rPr>
                <w:rStyle w:val="IndexLink"/>
                <w:vanish w:val="false"/>
              </w:rPr>
              <w:tab/>
              <w:t>11</w:t>
            </w:r>
            <w:r>
              <w:rPr>
                <w:webHidden/>
              </w:rPr>
              <w:fldChar w:fldCharType="end"/>
            </w:r>
          </w:hyperlink>
        </w:p>
        <w:p>
          <w:pPr>
            <w:pStyle w:val="Contents2"/>
            <w:rPr>
              <w:rFonts w:ascii="Calibri" w:hAnsi="Calibri" w:eastAsia="" w:asciiTheme="minorHAnsi" w:eastAsiaTheme="minorEastAsia" w:hAnsiTheme="minorHAnsi"/>
              <w:sz w:val="22"/>
              <w:szCs w:val="22"/>
            </w:rPr>
          </w:pPr>
          <w:hyperlink w:anchor="_Toc97389203">
            <w:r>
              <w:rPr>
                <w:webHidden/>
                <w:rStyle w:val="IndexLink"/>
              </w:rPr>
              <w:t>3.3 Analysis of software ontologies</w:t>
            </w:r>
            <w:r>
              <w:rPr>
                <w:webHidden/>
              </w:rPr>
              <w:fldChar w:fldCharType="begin"/>
            </w:r>
            <w:r>
              <w:rPr>
                <w:webHidden/>
              </w:rPr>
              <w:instrText>PAGEREF _Toc97389203 \h</w:instrText>
            </w:r>
            <w:r>
              <w:rPr>
                <w:webHidden/>
              </w:rPr>
              <w:fldChar w:fldCharType="separate"/>
            </w:r>
            <w:r>
              <w:rPr>
                <w:rStyle w:val="IndexLink"/>
                <w:vanish w:val="false"/>
              </w:rPr>
              <w:tab/>
              <w:t>12</w:t>
            </w:r>
            <w:r>
              <w:rPr>
                <w:webHidden/>
              </w:rPr>
              <w:fldChar w:fldCharType="end"/>
            </w:r>
          </w:hyperlink>
        </w:p>
        <w:p>
          <w:pPr>
            <w:pStyle w:val="Contents3"/>
            <w:rPr>
              <w:rFonts w:ascii="Calibri" w:hAnsi="Calibri" w:eastAsia="" w:asciiTheme="minorHAnsi" w:eastAsiaTheme="minorEastAsia" w:hAnsiTheme="minorHAnsi"/>
              <w:sz w:val="22"/>
              <w:szCs w:val="22"/>
            </w:rPr>
          </w:pPr>
          <w:hyperlink w:anchor="_Toc97389204">
            <w:r>
              <w:rPr>
                <w:webHidden/>
                <w:rStyle w:val="IndexLink"/>
                <w:rFonts w:ascii="Times New Roman" w:hAnsi="Times New Roman"/>
              </w:rPr>
              <w:t>3.3.1</w:t>
            </w:r>
            <w:r>
              <w:rPr>
                <w:rStyle w:val="IndexLink"/>
              </w:rPr>
              <w:t xml:space="preserve"> WikiData</w:t>
            </w:r>
            <w:r>
              <w:rPr>
                <w:webHidden/>
              </w:rPr>
              <w:fldChar w:fldCharType="begin"/>
            </w:r>
            <w:r>
              <w:rPr>
                <w:webHidden/>
              </w:rPr>
              <w:instrText>PAGEREF _Toc97389204 \h</w:instrText>
            </w:r>
            <w:r>
              <w:rPr>
                <w:webHidden/>
              </w:rPr>
              <w:fldChar w:fldCharType="separate"/>
            </w:r>
            <w:r>
              <w:rPr>
                <w:rStyle w:val="IndexLink"/>
                <w:vanish w:val="false"/>
              </w:rPr>
              <w:tab/>
              <w:t>12</w:t>
            </w:r>
            <w:r>
              <w:rPr>
                <w:webHidden/>
              </w:rPr>
              <w:fldChar w:fldCharType="end"/>
            </w:r>
          </w:hyperlink>
        </w:p>
        <w:p>
          <w:pPr>
            <w:pStyle w:val="Contents3"/>
            <w:rPr>
              <w:rFonts w:ascii="Calibri" w:hAnsi="Calibri" w:eastAsia="" w:asciiTheme="minorHAnsi" w:eastAsiaTheme="minorEastAsia" w:hAnsiTheme="minorHAnsi"/>
              <w:sz w:val="22"/>
              <w:szCs w:val="22"/>
            </w:rPr>
          </w:pPr>
          <w:hyperlink w:anchor="_Toc97389205">
            <w:r>
              <w:rPr>
                <w:webHidden/>
                <w:rStyle w:val="IndexLink"/>
                <w:rFonts w:ascii="Times New Roman" w:hAnsi="Times New Roman"/>
              </w:rPr>
              <w:t>3.3.2</w:t>
            </w:r>
            <w:r>
              <w:rPr>
                <w:rStyle w:val="IndexLink"/>
              </w:rPr>
              <w:t xml:space="preserve"> The software ontology (SWO)</w:t>
            </w:r>
            <w:r>
              <w:rPr>
                <w:webHidden/>
              </w:rPr>
              <w:fldChar w:fldCharType="begin"/>
            </w:r>
            <w:r>
              <w:rPr>
                <w:webHidden/>
              </w:rPr>
              <w:instrText>PAGEREF _Toc97389205 \h</w:instrText>
            </w:r>
            <w:r>
              <w:rPr>
                <w:webHidden/>
              </w:rPr>
              <w:fldChar w:fldCharType="separate"/>
            </w:r>
            <w:r>
              <w:rPr>
                <w:rStyle w:val="IndexLink"/>
                <w:vanish w:val="false"/>
              </w:rPr>
              <w:tab/>
              <w:t>16</w:t>
            </w:r>
            <w:r>
              <w:rPr>
                <w:webHidden/>
              </w:rPr>
              <w:fldChar w:fldCharType="end"/>
            </w:r>
          </w:hyperlink>
        </w:p>
        <w:p>
          <w:pPr>
            <w:pStyle w:val="Contents3"/>
            <w:rPr>
              <w:rFonts w:ascii="Calibri" w:hAnsi="Calibri" w:eastAsia="" w:asciiTheme="minorHAnsi" w:eastAsiaTheme="minorEastAsia" w:hAnsiTheme="minorHAnsi"/>
              <w:sz w:val="22"/>
              <w:szCs w:val="22"/>
            </w:rPr>
          </w:pPr>
          <w:hyperlink w:anchor="_Toc97389206">
            <w:r>
              <w:rPr>
                <w:webHidden/>
                <w:rStyle w:val="IndexLink"/>
                <w:rFonts w:ascii="Times New Roman" w:hAnsi="Times New Roman"/>
              </w:rPr>
              <w:t>3.3.3</w:t>
            </w:r>
            <w:r>
              <w:rPr>
                <w:rStyle w:val="IndexLink"/>
              </w:rPr>
              <w:t xml:space="preserve"> OntoSoft</w:t>
            </w:r>
            <w:r>
              <w:rPr>
                <w:webHidden/>
              </w:rPr>
              <w:fldChar w:fldCharType="begin"/>
            </w:r>
            <w:r>
              <w:rPr>
                <w:webHidden/>
              </w:rPr>
              <w:instrText>PAGEREF _Toc97389206 \h</w:instrText>
            </w:r>
            <w:r>
              <w:rPr>
                <w:webHidden/>
              </w:rPr>
              <w:fldChar w:fldCharType="separate"/>
            </w:r>
            <w:r>
              <w:rPr>
                <w:rStyle w:val="IndexLink"/>
                <w:vanish w:val="false"/>
              </w:rPr>
              <w:tab/>
              <w:t>18</w:t>
            </w:r>
            <w:r>
              <w:rPr>
                <w:webHidden/>
              </w:rPr>
              <w:fldChar w:fldCharType="end"/>
            </w:r>
          </w:hyperlink>
        </w:p>
        <w:p>
          <w:pPr>
            <w:pStyle w:val="Contents2"/>
            <w:rPr>
              <w:rFonts w:ascii="Calibri" w:hAnsi="Calibri" w:eastAsia="" w:asciiTheme="minorHAnsi" w:eastAsiaTheme="minorEastAsia" w:hAnsiTheme="minorHAnsi"/>
              <w:sz w:val="22"/>
              <w:szCs w:val="22"/>
            </w:rPr>
          </w:pPr>
          <w:hyperlink w:anchor="_Toc97389207">
            <w:r>
              <w:rPr>
                <w:webHidden/>
                <w:rStyle w:val="IndexLink"/>
              </w:rPr>
              <w:t>3.4 Analysis of Sci-Crunch repository</w:t>
            </w:r>
            <w:r>
              <w:rPr>
                <w:webHidden/>
              </w:rPr>
              <w:fldChar w:fldCharType="begin"/>
            </w:r>
            <w:r>
              <w:rPr>
                <w:webHidden/>
              </w:rPr>
              <w:instrText>PAGEREF _Toc97389207 \h</w:instrText>
            </w:r>
            <w:r>
              <w:rPr>
                <w:webHidden/>
              </w:rPr>
              <w:fldChar w:fldCharType="separate"/>
            </w:r>
            <w:r>
              <w:rPr>
                <w:rStyle w:val="IndexLink"/>
                <w:vanish w:val="false"/>
              </w:rPr>
              <w:tab/>
              <w:t>19</w:t>
            </w:r>
            <w:r>
              <w:rPr>
                <w:webHidden/>
              </w:rPr>
              <w:fldChar w:fldCharType="end"/>
            </w:r>
          </w:hyperlink>
        </w:p>
        <w:p>
          <w:pPr>
            <w:pStyle w:val="Contents2"/>
            <w:rPr>
              <w:rFonts w:ascii="Calibri" w:hAnsi="Calibri" w:eastAsia="" w:asciiTheme="minorHAnsi" w:eastAsiaTheme="minorEastAsia" w:hAnsiTheme="minorHAnsi"/>
              <w:sz w:val="22"/>
              <w:szCs w:val="22"/>
            </w:rPr>
          </w:pPr>
          <w:hyperlink w:anchor="_Toc97389208">
            <w:r>
              <w:rPr>
                <w:webHidden/>
                <w:rStyle w:val="IndexLink"/>
              </w:rPr>
              <w:t>3.5 Types of software usage purposes</w:t>
            </w:r>
            <w:r>
              <w:rPr>
                <w:webHidden/>
              </w:rPr>
              <w:fldChar w:fldCharType="begin"/>
            </w:r>
            <w:r>
              <w:rPr>
                <w:webHidden/>
              </w:rPr>
              <w:instrText>PAGEREF _Toc97389208 \h</w:instrText>
            </w:r>
            <w:r>
              <w:rPr>
                <w:webHidden/>
              </w:rPr>
              <w:fldChar w:fldCharType="separate"/>
            </w:r>
            <w:r>
              <w:rPr>
                <w:rStyle w:val="IndexLink"/>
                <w:vanish w:val="false"/>
              </w:rPr>
              <w:tab/>
              <w:t>20</w:t>
            </w:r>
            <w:r>
              <w:rPr>
                <w:webHidden/>
              </w:rPr>
              <w:fldChar w:fldCharType="end"/>
            </w:r>
          </w:hyperlink>
        </w:p>
        <w:p>
          <w:pPr>
            <w:pStyle w:val="Contents3"/>
            <w:rPr>
              <w:rFonts w:ascii="Calibri" w:hAnsi="Calibri" w:eastAsia="" w:asciiTheme="minorHAnsi" w:eastAsiaTheme="minorEastAsia" w:hAnsiTheme="minorHAnsi"/>
              <w:sz w:val="22"/>
              <w:szCs w:val="22"/>
            </w:rPr>
          </w:pPr>
          <w:hyperlink w:anchor="_Toc97389209">
            <w:r>
              <w:rPr>
                <w:webHidden/>
                <w:rStyle w:val="IndexLink"/>
                <w:rFonts w:ascii="Times New Roman" w:hAnsi="Times New Roman"/>
              </w:rPr>
              <w:t>3.5.1</w:t>
            </w:r>
            <w:r>
              <w:rPr>
                <w:rStyle w:val="IndexLink"/>
              </w:rPr>
              <w:t xml:space="preserve"> Data collection</w:t>
            </w:r>
            <w:r>
              <w:rPr>
                <w:webHidden/>
              </w:rPr>
              <w:fldChar w:fldCharType="begin"/>
            </w:r>
            <w:r>
              <w:rPr>
                <w:webHidden/>
              </w:rPr>
              <w:instrText>PAGEREF _Toc97389209 \h</w:instrText>
            </w:r>
            <w:r>
              <w:rPr>
                <w:webHidden/>
              </w:rPr>
              <w:fldChar w:fldCharType="separate"/>
            </w:r>
            <w:r>
              <w:rPr>
                <w:rStyle w:val="IndexLink"/>
                <w:vanish w:val="false"/>
              </w:rPr>
              <w:tab/>
              <w:t>21</w:t>
            </w:r>
            <w:r>
              <w:rPr>
                <w:webHidden/>
              </w:rPr>
              <w:fldChar w:fldCharType="end"/>
            </w:r>
          </w:hyperlink>
        </w:p>
        <w:p>
          <w:pPr>
            <w:pStyle w:val="Contents3"/>
            <w:rPr>
              <w:rFonts w:ascii="Calibri" w:hAnsi="Calibri" w:eastAsia="" w:asciiTheme="minorHAnsi" w:eastAsiaTheme="minorEastAsia" w:hAnsiTheme="minorHAnsi"/>
              <w:sz w:val="22"/>
              <w:szCs w:val="22"/>
            </w:rPr>
          </w:pPr>
          <w:hyperlink w:anchor="_Toc97389210">
            <w:r>
              <w:rPr>
                <w:webHidden/>
                <w:rStyle w:val="IndexLink"/>
                <w:rFonts w:ascii="Times New Roman" w:hAnsi="Times New Roman"/>
              </w:rPr>
              <w:t>3.5.2</w:t>
            </w:r>
            <w:r>
              <w:rPr>
                <w:rStyle w:val="IndexLink"/>
              </w:rPr>
              <w:t xml:space="preserve"> Data pre-processing</w:t>
            </w:r>
            <w:r>
              <w:rPr>
                <w:webHidden/>
              </w:rPr>
              <w:fldChar w:fldCharType="begin"/>
            </w:r>
            <w:r>
              <w:rPr>
                <w:webHidden/>
              </w:rPr>
              <w:instrText>PAGEREF _Toc97389210 \h</w:instrText>
            </w:r>
            <w:r>
              <w:rPr>
                <w:webHidden/>
              </w:rPr>
              <w:fldChar w:fldCharType="separate"/>
            </w:r>
            <w:r>
              <w:rPr>
                <w:rStyle w:val="IndexLink"/>
                <w:vanish w:val="false"/>
              </w:rPr>
              <w:tab/>
              <w:t>21</w:t>
            </w:r>
            <w:r>
              <w:rPr>
                <w:webHidden/>
              </w:rPr>
              <w:fldChar w:fldCharType="end"/>
            </w:r>
          </w:hyperlink>
        </w:p>
        <w:p>
          <w:pPr>
            <w:pStyle w:val="Contents3"/>
            <w:rPr>
              <w:rFonts w:ascii="Calibri" w:hAnsi="Calibri" w:eastAsia="" w:asciiTheme="minorHAnsi" w:eastAsiaTheme="minorEastAsia" w:hAnsiTheme="minorHAnsi"/>
              <w:sz w:val="22"/>
              <w:szCs w:val="22"/>
            </w:rPr>
          </w:pPr>
          <w:hyperlink w:anchor="_Toc97389211">
            <w:r>
              <w:rPr>
                <w:webHidden/>
                <w:rStyle w:val="IndexLink"/>
                <w:rFonts w:ascii="Times New Roman" w:hAnsi="Times New Roman"/>
              </w:rPr>
              <w:t>3.5.3</w:t>
            </w:r>
            <w:r>
              <w:rPr>
                <w:rStyle w:val="IndexLink"/>
              </w:rPr>
              <w:t xml:space="preserve"> Data Analysis</w:t>
            </w:r>
            <w:r>
              <w:rPr>
                <w:webHidden/>
              </w:rPr>
              <w:fldChar w:fldCharType="begin"/>
            </w:r>
            <w:r>
              <w:rPr>
                <w:webHidden/>
              </w:rPr>
              <w:instrText>PAGEREF _Toc97389211 \h</w:instrText>
            </w:r>
            <w:r>
              <w:rPr>
                <w:webHidden/>
              </w:rPr>
              <w:fldChar w:fldCharType="separate"/>
            </w:r>
            <w:r>
              <w:rPr>
                <w:rStyle w:val="IndexLink"/>
                <w:vanish w:val="false"/>
              </w:rPr>
              <w:tab/>
              <w:t>22</w:t>
            </w:r>
            <w:r>
              <w:rPr>
                <w:webHidden/>
              </w:rPr>
              <w:fldChar w:fldCharType="end"/>
            </w:r>
          </w:hyperlink>
        </w:p>
        <w:p>
          <w:pPr>
            <w:pStyle w:val="Contents3"/>
            <w:rPr>
              <w:rFonts w:ascii="Calibri" w:hAnsi="Calibri" w:eastAsia="" w:asciiTheme="minorHAnsi" w:eastAsiaTheme="minorEastAsia" w:hAnsiTheme="minorHAnsi"/>
              <w:sz w:val="22"/>
              <w:szCs w:val="22"/>
            </w:rPr>
          </w:pPr>
          <w:hyperlink w:anchor="_Toc97389212">
            <w:r>
              <w:rPr>
                <w:webHidden/>
                <w:rStyle w:val="IndexLink"/>
                <w:rFonts w:ascii="Times New Roman" w:hAnsi="Times New Roman"/>
              </w:rPr>
              <w:t>3.5.4</w:t>
            </w:r>
            <w:r>
              <w:rPr>
                <w:rStyle w:val="IndexLink"/>
              </w:rPr>
              <w:t xml:space="preserve"> Data visualization</w:t>
            </w:r>
            <w:r>
              <w:rPr>
                <w:webHidden/>
              </w:rPr>
              <w:fldChar w:fldCharType="begin"/>
            </w:r>
            <w:r>
              <w:rPr>
                <w:webHidden/>
              </w:rPr>
              <w:instrText>PAGEREF _Toc97389212 \h</w:instrText>
            </w:r>
            <w:r>
              <w:rPr>
                <w:webHidden/>
              </w:rPr>
              <w:fldChar w:fldCharType="separate"/>
            </w:r>
            <w:r>
              <w:rPr>
                <w:rStyle w:val="IndexLink"/>
                <w:vanish w:val="false"/>
              </w:rPr>
              <w:tab/>
              <w:t>22</w:t>
            </w:r>
            <w:r>
              <w:rPr>
                <w:webHidden/>
              </w:rPr>
              <w:fldChar w:fldCharType="end"/>
            </w:r>
          </w:hyperlink>
        </w:p>
        <w:p>
          <w:pPr>
            <w:pStyle w:val="Contents3"/>
            <w:rPr>
              <w:rFonts w:ascii="Calibri" w:hAnsi="Calibri" w:eastAsia="" w:asciiTheme="minorHAnsi" w:eastAsiaTheme="minorEastAsia" w:hAnsiTheme="minorHAnsi"/>
              <w:sz w:val="22"/>
              <w:szCs w:val="22"/>
            </w:rPr>
          </w:pPr>
          <w:hyperlink w:anchor="_Toc97389213">
            <w:r>
              <w:rPr>
                <w:webHidden/>
                <w:rStyle w:val="IndexLink"/>
                <w:rFonts w:ascii="Times New Roman" w:hAnsi="Times New Roman"/>
              </w:rPr>
              <w:t>3.5.5</w:t>
            </w:r>
            <w:r>
              <w:rPr>
                <w:rStyle w:val="IndexLink"/>
              </w:rPr>
              <w:t xml:space="preserve"> Simulation</w:t>
            </w:r>
            <w:r>
              <w:rPr>
                <w:webHidden/>
              </w:rPr>
              <w:fldChar w:fldCharType="begin"/>
            </w:r>
            <w:r>
              <w:rPr>
                <w:webHidden/>
              </w:rPr>
              <w:instrText>PAGEREF _Toc97389213 \h</w:instrText>
            </w:r>
            <w:r>
              <w:rPr>
                <w:webHidden/>
              </w:rPr>
              <w:fldChar w:fldCharType="separate"/>
            </w:r>
            <w:r>
              <w:rPr>
                <w:rStyle w:val="IndexLink"/>
                <w:vanish w:val="false"/>
              </w:rPr>
              <w:tab/>
              <w:t>22</w:t>
            </w:r>
            <w:r>
              <w:rPr>
                <w:webHidden/>
              </w:rPr>
              <w:fldChar w:fldCharType="end"/>
            </w:r>
          </w:hyperlink>
        </w:p>
        <w:p>
          <w:pPr>
            <w:pStyle w:val="Contents3"/>
            <w:rPr>
              <w:rFonts w:ascii="Calibri" w:hAnsi="Calibri" w:eastAsia="" w:asciiTheme="minorHAnsi" w:eastAsiaTheme="minorEastAsia" w:hAnsiTheme="minorHAnsi"/>
              <w:sz w:val="22"/>
              <w:szCs w:val="22"/>
            </w:rPr>
          </w:pPr>
          <w:hyperlink w:anchor="_Toc97389214">
            <w:r>
              <w:rPr>
                <w:webHidden/>
                <w:rStyle w:val="IndexLink"/>
                <w:rFonts w:ascii="Times New Roman" w:hAnsi="Times New Roman"/>
              </w:rPr>
              <w:t>3.5.6</w:t>
            </w:r>
            <w:r>
              <w:rPr>
                <w:rStyle w:val="IndexLink"/>
              </w:rPr>
              <w:t xml:space="preserve"> Stimulation</w:t>
            </w:r>
            <w:r>
              <w:rPr>
                <w:webHidden/>
              </w:rPr>
              <w:fldChar w:fldCharType="begin"/>
            </w:r>
            <w:r>
              <w:rPr>
                <w:webHidden/>
              </w:rPr>
              <w:instrText>PAGEREF _Toc97389214 \h</w:instrText>
            </w:r>
            <w:r>
              <w:rPr>
                <w:webHidden/>
              </w:rPr>
              <w:fldChar w:fldCharType="separate"/>
            </w:r>
            <w:r>
              <w:rPr>
                <w:rStyle w:val="IndexLink"/>
                <w:vanish w:val="false"/>
              </w:rPr>
              <w:tab/>
              <w:t>22</w:t>
            </w:r>
            <w:r>
              <w:rPr>
                <w:webHidden/>
              </w:rPr>
              <w:fldChar w:fldCharType="end"/>
            </w:r>
          </w:hyperlink>
        </w:p>
        <w:p>
          <w:pPr>
            <w:pStyle w:val="Contents3"/>
            <w:rPr>
              <w:rFonts w:ascii="Calibri" w:hAnsi="Calibri" w:eastAsia="" w:asciiTheme="minorHAnsi" w:eastAsiaTheme="minorEastAsia" w:hAnsiTheme="minorHAnsi"/>
              <w:sz w:val="22"/>
              <w:szCs w:val="22"/>
            </w:rPr>
          </w:pPr>
          <w:hyperlink w:anchor="_Toc97389215">
            <w:r>
              <w:rPr>
                <w:webHidden/>
                <w:rStyle w:val="IndexLink"/>
                <w:rFonts w:ascii="Times New Roman" w:hAnsi="Times New Roman"/>
              </w:rPr>
              <w:t>3.5.7</w:t>
            </w:r>
            <w:r>
              <w:rPr>
                <w:rStyle w:val="IndexLink"/>
              </w:rPr>
              <w:t xml:space="preserve"> Modelling</w:t>
            </w:r>
            <w:r>
              <w:rPr>
                <w:webHidden/>
              </w:rPr>
              <w:fldChar w:fldCharType="begin"/>
            </w:r>
            <w:r>
              <w:rPr>
                <w:webHidden/>
              </w:rPr>
              <w:instrText>PAGEREF _Toc97389215 \h</w:instrText>
            </w:r>
            <w:r>
              <w:rPr>
                <w:webHidden/>
              </w:rPr>
              <w:fldChar w:fldCharType="separate"/>
            </w:r>
            <w:r>
              <w:rPr>
                <w:rStyle w:val="IndexLink"/>
                <w:vanish w:val="false"/>
              </w:rPr>
              <w:tab/>
              <w:t>22</w:t>
            </w:r>
            <w:r>
              <w:rPr>
                <w:webHidden/>
              </w:rPr>
              <w:fldChar w:fldCharType="end"/>
            </w:r>
          </w:hyperlink>
        </w:p>
        <w:p>
          <w:pPr>
            <w:pStyle w:val="Contents3"/>
            <w:rPr>
              <w:rFonts w:ascii="Calibri" w:hAnsi="Calibri" w:eastAsia="" w:asciiTheme="minorHAnsi" w:eastAsiaTheme="minorEastAsia" w:hAnsiTheme="minorHAnsi"/>
              <w:sz w:val="22"/>
              <w:szCs w:val="22"/>
            </w:rPr>
          </w:pPr>
          <w:hyperlink w:anchor="_Toc97389216">
            <w:r>
              <w:rPr>
                <w:webHidden/>
                <w:rStyle w:val="IndexLink"/>
                <w:rFonts w:ascii="Times New Roman" w:hAnsi="Times New Roman"/>
              </w:rPr>
              <w:t>3.5.8</w:t>
            </w:r>
            <w:r>
              <w:rPr>
                <w:rStyle w:val="IndexLink"/>
              </w:rPr>
              <w:t xml:space="preserve"> Programing</w:t>
            </w:r>
            <w:r>
              <w:rPr>
                <w:webHidden/>
              </w:rPr>
              <w:fldChar w:fldCharType="begin"/>
            </w:r>
            <w:r>
              <w:rPr>
                <w:webHidden/>
              </w:rPr>
              <w:instrText>PAGEREF _Toc97389216 \h</w:instrText>
            </w:r>
            <w:r>
              <w:rPr>
                <w:webHidden/>
              </w:rPr>
              <w:fldChar w:fldCharType="separate"/>
            </w:r>
            <w:r>
              <w:rPr>
                <w:rStyle w:val="IndexLink"/>
                <w:vanish w:val="false"/>
              </w:rPr>
              <w:tab/>
              <w:t>23</w:t>
            </w:r>
            <w:r>
              <w:rPr>
                <w:webHidden/>
              </w:rPr>
              <w:fldChar w:fldCharType="end"/>
            </w:r>
          </w:hyperlink>
        </w:p>
        <w:p>
          <w:pPr>
            <w:pStyle w:val="Contents2"/>
            <w:rPr>
              <w:rFonts w:ascii="Calibri" w:hAnsi="Calibri" w:eastAsia="" w:asciiTheme="minorHAnsi" w:eastAsiaTheme="minorEastAsia" w:hAnsiTheme="minorHAnsi"/>
              <w:sz w:val="22"/>
              <w:szCs w:val="22"/>
            </w:rPr>
          </w:pPr>
          <w:hyperlink w:anchor="_Toc97389217">
            <w:r>
              <w:rPr>
                <w:webHidden/>
                <w:rStyle w:val="IndexLink"/>
              </w:rPr>
              <w:t>3.6 Summary of scope definition for software purposes</w:t>
            </w:r>
            <w:r>
              <w:rPr>
                <w:webHidden/>
              </w:rPr>
              <w:fldChar w:fldCharType="begin"/>
            </w:r>
            <w:r>
              <w:rPr>
                <w:webHidden/>
              </w:rPr>
              <w:instrText>PAGEREF _Toc97389217 \h</w:instrText>
            </w:r>
            <w:r>
              <w:rPr>
                <w:webHidden/>
              </w:rPr>
              <w:fldChar w:fldCharType="separate"/>
            </w:r>
            <w:r>
              <w:rPr>
                <w:rStyle w:val="IndexLink"/>
                <w:vanish w:val="false"/>
              </w:rPr>
              <w:tab/>
              <w:t>23</w:t>
            </w:r>
            <w:r>
              <w:rPr>
                <w:webHidden/>
              </w:rPr>
              <w:fldChar w:fldCharType="end"/>
            </w:r>
          </w:hyperlink>
        </w:p>
        <w:p>
          <w:pPr>
            <w:pStyle w:val="Contents1"/>
            <w:rPr>
              <w:rFonts w:ascii="Calibri" w:hAnsi="Calibri" w:eastAsia="" w:asciiTheme="minorHAnsi" w:eastAsiaTheme="minorEastAsia" w:hAnsiTheme="minorHAnsi"/>
              <w:sz w:val="22"/>
              <w:szCs w:val="22"/>
            </w:rPr>
          </w:pPr>
          <w:hyperlink w:anchor="_Toc97389218">
            <w:r>
              <w:rPr>
                <w:webHidden/>
                <w:rStyle w:val="IndexLink"/>
              </w:rPr>
              <w:t>4 Data set</w:t>
            </w:r>
            <w:r>
              <w:rPr>
                <w:webHidden/>
              </w:rPr>
              <w:fldChar w:fldCharType="begin"/>
            </w:r>
            <w:r>
              <w:rPr>
                <w:webHidden/>
              </w:rPr>
              <w:instrText>PAGEREF _Toc97389218 \h</w:instrText>
            </w:r>
            <w:r>
              <w:rPr>
                <w:webHidden/>
              </w:rPr>
              <w:fldChar w:fldCharType="separate"/>
            </w:r>
            <w:r>
              <w:rPr>
                <w:rStyle w:val="IndexLink"/>
                <w:vanish w:val="false"/>
              </w:rPr>
              <w:tab/>
              <w:t>25</w:t>
            </w:r>
            <w:r>
              <w:rPr>
                <w:webHidden/>
              </w:rPr>
              <w:fldChar w:fldCharType="end"/>
            </w:r>
          </w:hyperlink>
        </w:p>
        <w:p>
          <w:pPr>
            <w:pStyle w:val="Contents2"/>
            <w:rPr>
              <w:rFonts w:ascii="Calibri" w:hAnsi="Calibri" w:eastAsia="" w:asciiTheme="minorHAnsi" w:eastAsiaTheme="minorEastAsia" w:hAnsiTheme="minorHAnsi"/>
              <w:sz w:val="22"/>
              <w:szCs w:val="22"/>
            </w:rPr>
          </w:pPr>
          <w:hyperlink w:anchor="_Toc97389219">
            <w:r>
              <w:rPr>
                <w:webHidden/>
                <w:rStyle w:val="IndexLink"/>
              </w:rPr>
              <w:t>4.1 Introduction</w:t>
            </w:r>
            <w:r>
              <w:rPr>
                <w:webHidden/>
              </w:rPr>
              <w:fldChar w:fldCharType="begin"/>
            </w:r>
            <w:r>
              <w:rPr>
                <w:webHidden/>
              </w:rPr>
              <w:instrText>PAGEREF _Toc97389219 \h</w:instrText>
            </w:r>
            <w:r>
              <w:rPr>
                <w:webHidden/>
              </w:rPr>
              <w:fldChar w:fldCharType="separate"/>
            </w:r>
            <w:r>
              <w:rPr>
                <w:rStyle w:val="IndexLink"/>
                <w:vanish w:val="false"/>
              </w:rPr>
              <w:tab/>
              <w:t>25</w:t>
            </w:r>
            <w:r>
              <w:rPr>
                <w:webHidden/>
              </w:rPr>
              <w:fldChar w:fldCharType="end"/>
            </w:r>
          </w:hyperlink>
        </w:p>
        <w:p>
          <w:pPr>
            <w:pStyle w:val="Contents2"/>
            <w:rPr>
              <w:rFonts w:ascii="Calibri" w:hAnsi="Calibri" w:eastAsia="" w:asciiTheme="minorHAnsi" w:eastAsiaTheme="minorEastAsia" w:hAnsiTheme="minorHAnsi"/>
              <w:sz w:val="22"/>
              <w:szCs w:val="22"/>
            </w:rPr>
          </w:pPr>
          <w:hyperlink w:anchor="_Toc97389220">
            <w:r>
              <w:rPr>
                <w:webHidden/>
                <w:rStyle w:val="IndexLink"/>
              </w:rPr>
              <w:t>4.2 SoMeSci data set</w:t>
            </w:r>
            <w:r>
              <w:rPr>
                <w:webHidden/>
              </w:rPr>
              <w:fldChar w:fldCharType="begin"/>
            </w:r>
            <w:r>
              <w:rPr>
                <w:webHidden/>
              </w:rPr>
              <w:instrText>PAGEREF _Toc97389220 \h</w:instrText>
            </w:r>
            <w:r>
              <w:rPr>
                <w:webHidden/>
              </w:rPr>
              <w:fldChar w:fldCharType="separate"/>
            </w:r>
            <w:r>
              <w:rPr>
                <w:rStyle w:val="IndexLink"/>
                <w:vanish w:val="false"/>
              </w:rPr>
              <w:tab/>
              <w:t>25</w:t>
            </w:r>
            <w:r>
              <w:rPr>
                <w:webHidden/>
              </w:rPr>
              <w:fldChar w:fldCharType="end"/>
            </w:r>
          </w:hyperlink>
        </w:p>
        <w:p>
          <w:pPr>
            <w:pStyle w:val="Contents3"/>
            <w:rPr>
              <w:rFonts w:ascii="Calibri" w:hAnsi="Calibri" w:eastAsia="" w:asciiTheme="minorHAnsi" w:eastAsiaTheme="minorEastAsia" w:hAnsiTheme="minorHAnsi"/>
              <w:sz w:val="22"/>
              <w:szCs w:val="22"/>
            </w:rPr>
          </w:pPr>
          <w:hyperlink w:anchor="_Toc97389221">
            <w:r>
              <w:rPr>
                <w:webHidden/>
                <w:rStyle w:val="IndexLink"/>
                <w:rFonts w:ascii="Times New Roman" w:hAnsi="Times New Roman"/>
              </w:rPr>
              <w:t>4.2.1</w:t>
            </w:r>
            <w:r>
              <w:rPr>
                <w:rStyle w:val="IndexLink"/>
              </w:rPr>
              <w:t xml:space="preserve"> SoMeSci Articles</w:t>
            </w:r>
            <w:r>
              <w:rPr>
                <w:webHidden/>
              </w:rPr>
              <w:fldChar w:fldCharType="begin"/>
            </w:r>
            <w:r>
              <w:rPr>
                <w:webHidden/>
              </w:rPr>
              <w:instrText>PAGEREF _Toc97389221 \h</w:instrText>
            </w:r>
            <w:r>
              <w:rPr>
                <w:webHidden/>
              </w:rPr>
              <w:fldChar w:fldCharType="separate"/>
            </w:r>
            <w:r>
              <w:rPr>
                <w:rStyle w:val="IndexLink"/>
                <w:vanish w:val="false"/>
              </w:rPr>
              <w:tab/>
              <w:t>25</w:t>
            </w:r>
            <w:r>
              <w:rPr>
                <w:webHidden/>
              </w:rPr>
              <w:fldChar w:fldCharType="end"/>
            </w:r>
          </w:hyperlink>
        </w:p>
        <w:p>
          <w:pPr>
            <w:pStyle w:val="Contents3"/>
            <w:rPr>
              <w:rFonts w:ascii="Calibri" w:hAnsi="Calibri" w:eastAsia="" w:asciiTheme="minorHAnsi" w:eastAsiaTheme="minorEastAsia" w:hAnsiTheme="minorHAnsi"/>
              <w:sz w:val="22"/>
              <w:szCs w:val="22"/>
            </w:rPr>
          </w:pPr>
          <w:hyperlink w:anchor="_Toc97389222">
            <w:r>
              <w:rPr>
                <w:webHidden/>
                <w:rStyle w:val="IndexLink"/>
                <w:rFonts w:ascii="Times New Roman" w:hAnsi="Times New Roman"/>
              </w:rPr>
              <w:t>4.2.2</w:t>
            </w:r>
            <w:r>
              <w:rPr>
                <w:rStyle w:val="IndexLink"/>
              </w:rPr>
              <w:t xml:space="preserve"> SoMeSci Annotations</w:t>
            </w:r>
            <w:r>
              <w:rPr>
                <w:webHidden/>
              </w:rPr>
              <w:fldChar w:fldCharType="begin"/>
            </w:r>
            <w:r>
              <w:rPr>
                <w:webHidden/>
              </w:rPr>
              <w:instrText>PAGEREF _Toc97389222 \h</w:instrText>
            </w:r>
            <w:r>
              <w:rPr>
                <w:webHidden/>
              </w:rPr>
              <w:fldChar w:fldCharType="separate"/>
            </w:r>
            <w:r>
              <w:rPr>
                <w:rStyle w:val="IndexLink"/>
                <w:vanish w:val="false"/>
              </w:rPr>
              <w:tab/>
              <w:t>26</w:t>
            </w:r>
            <w:r>
              <w:rPr>
                <w:webHidden/>
              </w:rPr>
              <w:fldChar w:fldCharType="end"/>
            </w:r>
          </w:hyperlink>
        </w:p>
        <w:p>
          <w:pPr>
            <w:pStyle w:val="Contents2"/>
            <w:rPr>
              <w:rFonts w:ascii="Calibri" w:hAnsi="Calibri" w:eastAsia="" w:asciiTheme="minorHAnsi" w:eastAsiaTheme="minorEastAsia" w:hAnsiTheme="minorHAnsi"/>
              <w:sz w:val="22"/>
              <w:szCs w:val="22"/>
            </w:rPr>
          </w:pPr>
          <w:hyperlink w:anchor="_Toc97389223">
            <w:r>
              <w:rPr>
                <w:webHidden/>
                <w:rStyle w:val="IndexLink"/>
              </w:rPr>
              <w:t>4.3 Annotation tool</w:t>
            </w:r>
            <w:r>
              <w:rPr>
                <w:webHidden/>
              </w:rPr>
              <w:fldChar w:fldCharType="begin"/>
            </w:r>
            <w:r>
              <w:rPr>
                <w:webHidden/>
              </w:rPr>
              <w:instrText>PAGEREF _Toc97389223 \h</w:instrText>
            </w:r>
            <w:r>
              <w:rPr>
                <w:webHidden/>
              </w:rPr>
              <w:fldChar w:fldCharType="separate"/>
            </w:r>
            <w:r>
              <w:rPr>
                <w:rStyle w:val="IndexLink"/>
                <w:vanish w:val="false"/>
              </w:rPr>
              <w:tab/>
              <w:t>26</w:t>
            </w:r>
            <w:r>
              <w:rPr>
                <w:webHidden/>
              </w:rPr>
              <w:fldChar w:fldCharType="end"/>
            </w:r>
          </w:hyperlink>
        </w:p>
        <w:p>
          <w:pPr>
            <w:pStyle w:val="Contents3"/>
            <w:rPr>
              <w:rFonts w:ascii="Calibri" w:hAnsi="Calibri" w:eastAsia="" w:asciiTheme="minorHAnsi" w:eastAsiaTheme="minorEastAsia" w:hAnsiTheme="minorHAnsi"/>
              <w:sz w:val="22"/>
              <w:szCs w:val="22"/>
            </w:rPr>
          </w:pPr>
          <w:hyperlink w:anchor="_Toc97389224">
            <w:r>
              <w:rPr>
                <w:webHidden/>
                <w:rStyle w:val="IndexLink"/>
                <w:rFonts w:ascii="Times New Roman" w:hAnsi="Times New Roman"/>
              </w:rPr>
              <w:t>4.3.1</w:t>
            </w:r>
            <w:r>
              <w:rPr>
                <w:rStyle w:val="IndexLink"/>
              </w:rPr>
              <w:t xml:space="preserve"> Annotation of SoMeSci with software purpose labels</w:t>
            </w:r>
            <w:r>
              <w:rPr>
                <w:webHidden/>
              </w:rPr>
              <w:fldChar w:fldCharType="begin"/>
            </w:r>
            <w:r>
              <w:rPr>
                <w:webHidden/>
              </w:rPr>
              <w:instrText>PAGEREF _Toc97389224 \h</w:instrText>
            </w:r>
            <w:r>
              <w:rPr>
                <w:webHidden/>
              </w:rPr>
              <w:fldChar w:fldCharType="separate"/>
            </w:r>
            <w:r>
              <w:rPr>
                <w:rStyle w:val="IndexLink"/>
                <w:vanish w:val="false"/>
              </w:rPr>
              <w:tab/>
              <w:t>27</w:t>
            </w:r>
            <w:r>
              <w:rPr>
                <w:webHidden/>
              </w:rPr>
              <w:fldChar w:fldCharType="end"/>
            </w:r>
          </w:hyperlink>
        </w:p>
        <w:p>
          <w:pPr>
            <w:pStyle w:val="Contents3"/>
            <w:rPr>
              <w:rFonts w:ascii="Calibri" w:hAnsi="Calibri" w:eastAsia="" w:asciiTheme="minorHAnsi" w:eastAsiaTheme="minorEastAsia" w:hAnsiTheme="minorHAnsi"/>
              <w:sz w:val="22"/>
              <w:szCs w:val="22"/>
            </w:rPr>
          </w:pPr>
          <w:hyperlink w:anchor="_Toc97389225">
            <w:r>
              <w:rPr>
                <w:webHidden/>
                <w:rStyle w:val="IndexLink"/>
                <w:rFonts w:ascii="Times New Roman" w:hAnsi="Times New Roman"/>
              </w:rPr>
              <w:t>4.3.2</w:t>
            </w:r>
            <w:r>
              <w:rPr>
                <w:rStyle w:val="IndexLink"/>
              </w:rPr>
              <w:t xml:space="preserve"> Assumptions in the annotation</w:t>
            </w:r>
            <w:r>
              <w:rPr>
                <w:webHidden/>
              </w:rPr>
              <w:fldChar w:fldCharType="begin"/>
            </w:r>
            <w:r>
              <w:rPr>
                <w:webHidden/>
              </w:rPr>
              <w:instrText>PAGEREF _Toc97389225 \h</w:instrText>
            </w:r>
            <w:r>
              <w:rPr>
                <w:webHidden/>
              </w:rPr>
              <w:fldChar w:fldCharType="separate"/>
            </w:r>
            <w:r>
              <w:rPr>
                <w:rStyle w:val="IndexLink"/>
                <w:vanish w:val="false"/>
              </w:rPr>
              <w:tab/>
              <w:t>27</w:t>
            </w:r>
            <w:r>
              <w:rPr>
                <w:webHidden/>
              </w:rPr>
              <w:fldChar w:fldCharType="end"/>
            </w:r>
          </w:hyperlink>
        </w:p>
        <w:p>
          <w:pPr>
            <w:pStyle w:val="Contents3"/>
            <w:rPr>
              <w:rFonts w:ascii="Calibri" w:hAnsi="Calibri" w:eastAsia="" w:asciiTheme="minorHAnsi" w:eastAsiaTheme="minorEastAsia" w:hAnsiTheme="minorHAnsi"/>
              <w:sz w:val="22"/>
              <w:szCs w:val="22"/>
            </w:rPr>
          </w:pPr>
          <w:hyperlink w:anchor="_Toc97389226">
            <w:r>
              <w:rPr>
                <w:webHidden/>
                <w:rStyle w:val="IndexLink"/>
                <w:rFonts w:ascii="Times New Roman" w:hAnsi="Times New Roman"/>
              </w:rPr>
              <w:t>4.3.3</w:t>
            </w:r>
            <w:r>
              <w:rPr>
                <w:rStyle w:val="IndexLink"/>
              </w:rPr>
              <w:t xml:space="preserve"> Challenges during Annotation</w:t>
            </w:r>
            <w:r>
              <w:rPr>
                <w:webHidden/>
              </w:rPr>
              <w:fldChar w:fldCharType="begin"/>
            </w:r>
            <w:r>
              <w:rPr>
                <w:webHidden/>
              </w:rPr>
              <w:instrText>PAGEREF _Toc97389226 \h</w:instrText>
            </w:r>
            <w:r>
              <w:rPr>
                <w:webHidden/>
              </w:rPr>
              <w:fldChar w:fldCharType="separate"/>
            </w:r>
            <w:r>
              <w:rPr>
                <w:rStyle w:val="IndexLink"/>
                <w:vanish w:val="false"/>
              </w:rPr>
              <w:tab/>
              <w:t>27</w:t>
            </w:r>
            <w:r>
              <w:rPr>
                <w:webHidden/>
              </w:rPr>
              <w:fldChar w:fldCharType="end"/>
            </w:r>
          </w:hyperlink>
        </w:p>
        <w:p>
          <w:pPr>
            <w:pStyle w:val="Contents2"/>
            <w:rPr>
              <w:rFonts w:ascii="Calibri" w:hAnsi="Calibri" w:eastAsia="" w:asciiTheme="minorHAnsi" w:eastAsiaTheme="minorEastAsia" w:hAnsiTheme="minorHAnsi"/>
              <w:sz w:val="22"/>
              <w:szCs w:val="22"/>
            </w:rPr>
          </w:pPr>
          <w:hyperlink w:anchor="_Toc97389227">
            <w:r>
              <w:rPr>
                <w:webHidden/>
                <w:rStyle w:val="IndexLink"/>
              </w:rPr>
              <w:t>4.4 Data Pre-processing</w:t>
            </w:r>
            <w:r>
              <w:rPr>
                <w:webHidden/>
              </w:rPr>
              <w:fldChar w:fldCharType="begin"/>
            </w:r>
            <w:r>
              <w:rPr>
                <w:webHidden/>
              </w:rPr>
              <w:instrText>PAGEREF _Toc97389227 \h</w:instrText>
            </w:r>
            <w:r>
              <w:rPr>
                <w:webHidden/>
              </w:rPr>
              <w:fldChar w:fldCharType="separate"/>
            </w:r>
            <w:r>
              <w:rPr>
                <w:rStyle w:val="IndexLink"/>
                <w:vanish w:val="false"/>
              </w:rPr>
              <w:tab/>
              <w:t>28</w:t>
            </w:r>
            <w:r>
              <w:rPr>
                <w:webHidden/>
              </w:rPr>
              <w:fldChar w:fldCharType="end"/>
            </w:r>
          </w:hyperlink>
        </w:p>
        <w:p>
          <w:pPr>
            <w:pStyle w:val="Contents3"/>
            <w:rPr>
              <w:rFonts w:ascii="Calibri" w:hAnsi="Calibri" w:eastAsia="" w:asciiTheme="minorHAnsi" w:eastAsiaTheme="minorEastAsia" w:hAnsiTheme="minorHAnsi"/>
              <w:sz w:val="22"/>
              <w:szCs w:val="22"/>
            </w:rPr>
          </w:pPr>
          <w:hyperlink w:anchor="_Toc97389228">
            <w:r>
              <w:rPr>
                <w:webHidden/>
                <w:rStyle w:val="IndexLink"/>
                <w:rFonts w:ascii="Times New Roman" w:hAnsi="Times New Roman"/>
              </w:rPr>
              <w:t>4.4.1</w:t>
            </w:r>
            <w:r>
              <w:rPr>
                <w:rStyle w:val="IndexLink"/>
              </w:rPr>
              <w:t xml:space="preserve"> Handling annotation errors and missing annotations</w:t>
            </w:r>
            <w:r>
              <w:rPr>
                <w:webHidden/>
              </w:rPr>
              <w:fldChar w:fldCharType="begin"/>
            </w:r>
            <w:r>
              <w:rPr>
                <w:webHidden/>
              </w:rPr>
              <w:instrText>PAGEREF _Toc97389228 \h</w:instrText>
            </w:r>
            <w:r>
              <w:rPr>
                <w:webHidden/>
              </w:rPr>
              <w:fldChar w:fldCharType="separate"/>
            </w:r>
            <w:r>
              <w:rPr>
                <w:rStyle w:val="IndexLink"/>
                <w:vanish w:val="false"/>
              </w:rPr>
              <w:tab/>
              <w:t>28</w:t>
            </w:r>
            <w:r>
              <w:rPr>
                <w:webHidden/>
              </w:rPr>
              <w:fldChar w:fldCharType="end"/>
            </w:r>
          </w:hyperlink>
        </w:p>
        <w:p>
          <w:pPr>
            <w:pStyle w:val="Contents3"/>
            <w:rPr>
              <w:rFonts w:ascii="Calibri" w:hAnsi="Calibri" w:eastAsia="" w:asciiTheme="minorHAnsi" w:eastAsiaTheme="minorEastAsia" w:hAnsiTheme="minorHAnsi"/>
              <w:sz w:val="22"/>
              <w:szCs w:val="22"/>
            </w:rPr>
          </w:pPr>
          <w:hyperlink w:anchor="_Toc97389229">
            <w:r>
              <w:rPr>
                <w:webHidden/>
                <w:rStyle w:val="IndexLink"/>
                <w:rFonts w:ascii="Times New Roman" w:hAnsi="Times New Roman"/>
              </w:rPr>
              <w:t>4.4.2</w:t>
            </w:r>
            <w:r>
              <w:rPr>
                <w:rStyle w:val="IndexLink"/>
              </w:rPr>
              <w:t xml:space="preserve"> Merging annotations</w:t>
            </w:r>
            <w:r>
              <w:rPr>
                <w:webHidden/>
              </w:rPr>
              <w:fldChar w:fldCharType="begin"/>
            </w:r>
            <w:r>
              <w:rPr>
                <w:webHidden/>
              </w:rPr>
              <w:instrText>PAGEREF _Toc97389229 \h</w:instrText>
            </w:r>
            <w:r>
              <w:rPr>
                <w:webHidden/>
              </w:rPr>
              <w:fldChar w:fldCharType="separate"/>
            </w:r>
            <w:r>
              <w:rPr>
                <w:rStyle w:val="IndexLink"/>
                <w:vanish w:val="false"/>
              </w:rPr>
              <w:tab/>
              <w:t>28</w:t>
            </w:r>
            <w:r>
              <w:rPr>
                <w:webHidden/>
              </w:rPr>
              <w:fldChar w:fldCharType="end"/>
            </w:r>
          </w:hyperlink>
        </w:p>
        <w:p>
          <w:pPr>
            <w:pStyle w:val="Contents3"/>
            <w:rPr>
              <w:rFonts w:ascii="Calibri" w:hAnsi="Calibri" w:eastAsia="" w:asciiTheme="minorHAnsi" w:eastAsiaTheme="minorEastAsia" w:hAnsiTheme="minorHAnsi"/>
              <w:sz w:val="22"/>
              <w:szCs w:val="22"/>
            </w:rPr>
          </w:pPr>
          <w:hyperlink w:anchor="_Toc97389230">
            <w:r>
              <w:rPr>
                <w:webHidden/>
                <w:rStyle w:val="IndexLink"/>
                <w:rFonts w:ascii="Times New Roman" w:hAnsi="Times New Roman"/>
              </w:rPr>
              <w:t>4.4.3</w:t>
            </w:r>
            <w:r>
              <w:rPr>
                <w:rStyle w:val="IndexLink"/>
              </w:rPr>
              <w:t xml:space="preserve"> Transformation to IOB format</w:t>
            </w:r>
            <w:r>
              <w:rPr>
                <w:webHidden/>
              </w:rPr>
              <w:fldChar w:fldCharType="begin"/>
            </w:r>
            <w:r>
              <w:rPr>
                <w:webHidden/>
              </w:rPr>
              <w:instrText>PAGEREF _Toc97389230 \h</w:instrText>
            </w:r>
            <w:r>
              <w:rPr>
                <w:webHidden/>
              </w:rPr>
              <w:fldChar w:fldCharType="separate"/>
            </w:r>
            <w:r>
              <w:rPr>
                <w:rStyle w:val="IndexLink"/>
                <w:vanish w:val="false"/>
              </w:rPr>
              <w:tab/>
              <w:t>29</w:t>
            </w:r>
            <w:r>
              <w:rPr>
                <w:webHidden/>
              </w:rPr>
              <w:fldChar w:fldCharType="end"/>
            </w:r>
          </w:hyperlink>
        </w:p>
        <w:p>
          <w:pPr>
            <w:pStyle w:val="Contents3"/>
            <w:rPr>
              <w:rFonts w:ascii="Calibri" w:hAnsi="Calibri" w:eastAsia="" w:asciiTheme="minorHAnsi" w:eastAsiaTheme="minorEastAsia" w:hAnsiTheme="minorHAnsi"/>
              <w:sz w:val="22"/>
              <w:szCs w:val="22"/>
            </w:rPr>
          </w:pPr>
          <w:hyperlink w:anchor="_Toc97389231">
            <w:r>
              <w:rPr>
                <w:webHidden/>
                <w:rStyle w:val="IndexLink"/>
                <w:rFonts w:ascii="Times New Roman" w:hAnsi="Times New Roman"/>
              </w:rPr>
              <w:t>4.4.4</w:t>
            </w:r>
            <w:r>
              <w:rPr>
                <w:rStyle w:val="IndexLink"/>
              </w:rPr>
              <w:t xml:space="preserve"> Data Splitting</w:t>
            </w:r>
            <w:r>
              <w:rPr>
                <w:webHidden/>
              </w:rPr>
              <w:fldChar w:fldCharType="begin"/>
            </w:r>
            <w:r>
              <w:rPr>
                <w:webHidden/>
              </w:rPr>
              <w:instrText>PAGEREF _Toc97389231 \h</w:instrText>
            </w:r>
            <w:r>
              <w:rPr>
                <w:webHidden/>
              </w:rPr>
              <w:fldChar w:fldCharType="separate"/>
            </w:r>
            <w:r>
              <w:rPr>
                <w:rStyle w:val="IndexLink"/>
                <w:vanish w:val="false"/>
              </w:rPr>
              <w:tab/>
              <w:t>29</w:t>
            </w:r>
            <w:r>
              <w:rPr>
                <w:webHidden/>
              </w:rPr>
              <w:fldChar w:fldCharType="end"/>
            </w:r>
          </w:hyperlink>
        </w:p>
        <w:p>
          <w:pPr>
            <w:pStyle w:val="Contents2"/>
            <w:rPr>
              <w:rFonts w:ascii="Calibri" w:hAnsi="Calibri" w:eastAsia="" w:asciiTheme="minorHAnsi" w:eastAsiaTheme="minorEastAsia" w:hAnsiTheme="minorHAnsi"/>
              <w:sz w:val="22"/>
              <w:szCs w:val="22"/>
            </w:rPr>
          </w:pPr>
          <w:hyperlink w:anchor="_Toc97389232">
            <w:r>
              <w:rPr>
                <w:webHidden/>
                <w:rStyle w:val="IndexLink"/>
              </w:rPr>
              <w:t>4.5 Analysis of Annotated Data</w:t>
            </w:r>
            <w:r>
              <w:rPr>
                <w:webHidden/>
              </w:rPr>
              <w:fldChar w:fldCharType="begin"/>
            </w:r>
            <w:r>
              <w:rPr>
                <w:webHidden/>
              </w:rPr>
              <w:instrText>PAGEREF _Toc97389232 \h</w:instrText>
            </w:r>
            <w:r>
              <w:rPr>
                <w:webHidden/>
              </w:rPr>
              <w:fldChar w:fldCharType="separate"/>
            </w:r>
            <w:r>
              <w:rPr>
                <w:rStyle w:val="IndexLink"/>
                <w:vanish w:val="false"/>
              </w:rPr>
              <w:tab/>
              <w:t>29</w:t>
            </w:r>
            <w:r>
              <w:rPr>
                <w:webHidden/>
              </w:rPr>
              <w:fldChar w:fldCharType="end"/>
            </w:r>
          </w:hyperlink>
        </w:p>
        <w:p>
          <w:pPr>
            <w:pStyle w:val="Contents3"/>
            <w:rPr>
              <w:rFonts w:ascii="Calibri" w:hAnsi="Calibri" w:eastAsia="" w:asciiTheme="minorHAnsi" w:eastAsiaTheme="minorEastAsia" w:hAnsiTheme="minorHAnsi"/>
              <w:sz w:val="22"/>
              <w:szCs w:val="22"/>
            </w:rPr>
          </w:pPr>
          <w:hyperlink w:anchor="_Toc97389233">
            <w:r>
              <w:rPr>
                <w:webHidden/>
                <w:rStyle w:val="IndexLink"/>
                <w:rFonts w:ascii="Times New Roman" w:hAnsi="Times New Roman"/>
              </w:rPr>
              <w:t>4.5.1</w:t>
            </w:r>
            <w:r>
              <w:rPr>
                <w:rStyle w:val="IndexLink"/>
              </w:rPr>
              <w:t xml:space="preserve"> Co-reference resolution of software entities</w:t>
            </w:r>
            <w:r>
              <w:rPr>
                <w:webHidden/>
              </w:rPr>
              <w:fldChar w:fldCharType="begin"/>
            </w:r>
            <w:r>
              <w:rPr>
                <w:webHidden/>
              </w:rPr>
              <w:instrText>PAGEREF _Toc97389233 \h</w:instrText>
            </w:r>
            <w:r>
              <w:rPr>
                <w:webHidden/>
              </w:rPr>
              <w:fldChar w:fldCharType="separate"/>
            </w:r>
            <w:r>
              <w:rPr>
                <w:rStyle w:val="IndexLink"/>
                <w:vanish w:val="false"/>
              </w:rPr>
              <w:tab/>
              <w:t>29</w:t>
            </w:r>
            <w:r>
              <w:rPr>
                <w:webHidden/>
              </w:rPr>
              <w:fldChar w:fldCharType="end"/>
            </w:r>
          </w:hyperlink>
        </w:p>
        <w:p>
          <w:pPr>
            <w:pStyle w:val="Contents3"/>
            <w:rPr>
              <w:rFonts w:ascii="Calibri" w:hAnsi="Calibri" w:eastAsia="" w:asciiTheme="minorHAnsi" w:eastAsiaTheme="minorEastAsia" w:hAnsiTheme="minorHAnsi"/>
              <w:sz w:val="22"/>
              <w:szCs w:val="22"/>
            </w:rPr>
          </w:pPr>
          <w:hyperlink w:anchor="_Toc97389234">
            <w:r>
              <w:rPr>
                <w:webHidden/>
                <w:rStyle w:val="IndexLink"/>
                <w:rFonts w:ascii="Times New Roman" w:hAnsi="Times New Roman"/>
              </w:rPr>
              <w:t>4.5.2</w:t>
            </w:r>
            <w:r>
              <w:rPr>
                <w:rStyle w:val="IndexLink"/>
              </w:rPr>
              <w:t xml:space="preserve"> Analysis results</w:t>
            </w:r>
            <w:r>
              <w:rPr>
                <w:webHidden/>
              </w:rPr>
              <w:fldChar w:fldCharType="begin"/>
            </w:r>
            <w:r>
              <w:rPr>
                <w:webHidden/>
              </w:rPr>
              <w:instrText>PAGEREF _Toc97389234 \h</w:instrText>
            </w:r>
            <w:r>
              <w:rPr>
                <w:webHidden/>
              </w:rPr>
              <w:fldChar w:fldCharType="separate"/>
            </w:r>
            <w:r>
              <w:rPr>
                <w:rStyle w:val="IndexLink"/>
                <w:vanish w:val="false"/>
              </w:rPr>
              <w:tab/>
              <w:t>30</w:t>
            </w:r>
            <w:r>
              <w:rPr>
                <w:webHidden/>
              </w:rPr>
              <w:fldChar w:fldCharType="end"/>
            </w:r>
          </w:hyperlink>
        </w:p>
        <w:p>
          <w:pPr>
            <w:pStyle w:val="Contents2"/>
            <w:rPr>
              <w:rFonts w:ascii="Calibri" w:hAnsi="Calibri" w:eastAsia="" w:asciiTheme="minorHAnsi" w:eastAsiaTheme="minorEastAsia" w:hAnsiTheme="minorHAnsi"/>
              <w:sz w:val="22"/>
              <w:szCs w:val="22"/>
            </w:rPr>
          </w:pPr>
          <w:hyperlink w:anchor="_Toc97389235">
            <w:r>
              <w:rPr>
                <w:webHidden/>
                <w:rStyle w:val="IndexLink"/>
              </w:rPr>
              <w:t>4.6 Summary</w:t>
            </w:r>
            <w:r>
              <w:rPr>
                <w:webHidden/>
              </w:rPr>
              <w:fldChar w:fldCharType="begin"/>
            </w:r>
            <w:r>
              <w:rPr>
                <w:webHidden/>
              </w:rPr>
              <w:instrText>PAGEREF _Toc97389235 \h</w:instrText>
            </w:r>
            <w:r>
              <w:rPr>
                <w:webHidden/>
              </w:rPr>
              <w:fldChar w:fldCharType="separate"/>
            </w:r>
            <w:r>
              <w:rPr>
                <w:rStyle w:val="IndexLink"/>
                <w:vanish w:val="false"/>
              </w:rPr>
              <w:tab/>
              <w:t>31</w:t>
            </w:r>
            <w:r>
              <w:rPr>
                <w:webHidden/>
              </w:rPr>
              <w:fldChar w:fldCharType="end"/>
            </w:r>
          </w:hyperlink>
        </w:p>
        <w:p>
          <w:pPr>
            <w:pStyle w:val="Contents1"/>
            <w:rPr>
              <w:rFonts w:ascii="Calibri" w:hAnsi="Calibri" w:eastAsia="" w:asciiTheme="minorHAnsi" w:eastAsiaTheme="minorEastAsia" w:hAnsiTheme="minorHAnsi"/>
              <w:sz w:val="22"/>
              <w:szCs w:val="22"/>
            </w:rPr>
          </w:pPr>
          <w:hyperlink w:anchor="_Toc97389236">
            <w:r>
              <w:rPr>
                <w:webHidden/>
                <w:rStyle w:val="IndexLink"/>
              </w:rPr>
              <w:t>5 Classifier models</w:t>
            </w:r>
            <w:r>
              <w:rPr>
                <w:webHidden/>
              </w:rPr>
              <w:fldChar w:fldCharType="begin"/>
            </w:r>
            <w:r>
              <w:rPr>
                <w:webHidden/>
              </w:rPr>
              <w:instrText>PAGEREF _Toc97389236 \h</w:instrText>
            </w:r>
            <w:r>
              <w:rPr>
                <w:webHidden/>
              </w:rPr>
              <w:fldChar w:fldCharType="separate"/>
            </w:r>
            <w:r>
              <w:rPr>
                <w:rStyle w:val="IndexLink"/>
                <w:vanish w:val="false"/>
              </w:rPr>
              <w:tab/>
              <w:t>32</w:t>
            </w:r>
            <w:r>
              <w:rPr>
                <w:webHidden/>
              </w:rPr>
              <w:fldChar w:fldCharType="end"/>
            </w:r>
          </w:hyperlink>
        </w:p>
        <w:p>
          <w:pPr>
            <w:pStyle w:val="Contents2"/>
            <w:rPr>
              <w:rFonts w:ascii="Calibri" w:hAnsi="Calibri" w:eastAsia="" w:asciiTheme="minorHAnsi" w:eastAsiaTheme="minorEastAsia" w:hAnsiTheme="minorHAnsi"/>
              <w:sz w:val="22"/>
              <w:szCs w:val="22"/>
            </w:rPr>
          </w:pPr>
          <w:hyperlink w:anchor="_Toc97389237">
            <w:r>
              <w:rPr>
                <w:webHidden/>
                <w:rStyle w:val="IndexLink"/>
              </w:rPr>
              <w:t>5.1 Introduction</w:t>
            </w:r>
            <w:r>
              <w:rPr>
                <w:webHidden/>
              </w:rPr>
              <w:fldChar w:fldCharType="begin"/>
            </w:r>
            <w:r>
              <w:rPr>
                <w:webHidden/>
              </w:rPr>
              <w:instrText>PAGEREF _Toc97389237 \h</w:instrText>
            </w:r>
            <w:r>
              <w:rPr>
                <w:webHidden/>
              </w:rPr>
              <w:fldChar w:fldCharType="separate"/>
            </w:r>
            <w:r>
              <w:rPr>
                <w:rStyle w:val="IndexLink"/>
                <w:vanish w:val="false"/>
              </w:rPr>
              <w:tab/>
              <w:t>32</w:t>
            </w:r>
            <w:r>
              <w:rPr>
                <w:webHidden/>
              </w:rPr>
              <w:fldChar w:fldCharType="end"/>
            </w:r>
          </w:hyperlink>
        </w:p>
        <w:p>
          <w:pPr>
            <w:pStyle w:val="Contents2"/>
            <w:rPr>
              <w:rFonts w:ascii="Calibri" w:hAnsi="Calibri" w:eastAsia="" w:asciiTheme="minorHAnsi" w:eastAsiaTheme="minorEastAsia" w:hAnsiTheme="minorHAnsi"/>
              <w:sz w:val="22"/>
              <w:szCs w:val="22"/>
            </w:rPr>
          </w:pPr>
          <w:hyperlink w:anchor="_Toc97389238">
            <w:r>
              <w:rPr>
                <w:webHidden/>
                <w:rStyle w:val="IndexLink"/>
              </w:rPr>
              <w:t>5.2 Machine learning Models</w:t>
            </w:r>
            <w:r>
              <w:rPr>
                <w:webHidden/>
              </w:rPr>
              <w:fldChar w:fldCharType="begin"/>
            </w:r>
            <w:r>
              <w:rPr>
                <w:webHidden/>
              </w:rPr>
              <w:instrText>PAGEREF _Toc97389238 \h</w:instrText>
            </w:r>
            <w:r>
              <w:rPr>
                <w:webHidden/>
              </w:rPr>
              <w:fldChar w:fldCharType="separate"/>
            </w:r>
            <w:r>
              <w:rPr>
                <w:rStyle w:val="IndexLink"/>
                <w:vanish w:val="false"/>
              </w:rPr>
              <w:tab/>
              <w:t>32</w:t>
            </w:r>
            <w:r>
              <w:rPr>
                <w:webHidden/>
              </w:rPr>
              <w:fldChar w:fldCharType="end"/>
            </w:r>
          </w:hyperlink>
        </w:p>
        <w:p>
          <w:pPr>
            <w:pStyle w:val="Contents3"/>
            <w:rPr>
              <w:rFonts w:ascii="Calibri" w:hAnsi="Calibri" w:eastAsia="" w:asciiTheme="minorHAnsi" w:eastAsiaTheme="minorEastAsia" w:hAnsiTheme="minorHAnsi"/>
              <w:sz w:val="22"/>
              <w:szCs w:val="22"/>
            </w:rPr>
          </w:pPr>
          <w:hyperlink w:anchor="_Toc97389239">
            <w:r>
              <w:rPr>
                <w:webHidden/>
                <w:rStyle w:val="IndexLink"/>
                <w:rFonts w:ascii="Times New Roman" w:hAnsi="Times New Roman"/>
              </w:rPr>
              <w:t>5.2.1</w:t>
            </w:r>
            <w:r>
              <w:rPr>
                <w:rStyle w:val="IndexLink"/>
              </w:rPr>
              <w:t xml:space="preserve"> Hidden Markov models (HMMs)</w:t>
            </w:r>
            <w:r>
              <w:rPr>
                <w:webHidden/>
              </w:rPr>
              <w:fldChar w:fldCharType="begin"/>
            </w:r>
            <w:r>
              <w:rPr>
                <w:webHidden/>
              </w:rPr>
              <w:instrText>PAGEREF _Toc97389239 \h</w:instrText>
            </w:r>
            <w:r>
              <w:rPr>
                <w:webHidden/>
              </w:rPr>
              <w:fldChar w:fldCharType="separate"/>
            </w:r>
            <w:r>
              <w:rPr>
                <w:rStyle w:val="IndexLink"/>
                <w:vanish w:val="false"/>
              </w:rPr>
              <w:tab/>
              <w:t>32</w:t>
            </w:r>
            <w:r>
              <w:rPr>
                <w:webHidden/>
              </w:rPr>
              <w:fldChar w:fldCharType="end"/>
            </w:r>
          </w:hyperlink>
        </w:p>
        <w:p>
          <w:pPr>
            <w:pStyle w:val="Contents3"/>
            <w:rPr>
              <w:rFonts w:ascii="Calibri" w:hAnsi="Calibri" w:eastAsia="" w:asciiTheme="minorHAnsi" w:eastAsiaTheme="minorEastAsia" w:hAnsiTheme="minorHAnsi"/>
              <w:sz w:val="22"/>
              <w:szCs w:val="22"/>
            </w:rPr>
          </w:pPr>
          <w:hyperlink w:anchor="_Toc97389240">
            <w:r>
              <w:rPr>
                <w:webHidden/>
                <w:rStyle w:val="IndexLink"/>
                <w:rFonts w:ascii="Times New Roman" w:hAnsi="Times New Roman"/>
                <w:lang w:val="de-DE"/>
              </w:rPr>
              <w:t>5.2.2</w:t>
            </w:r>
            <w:r>
              <w:rPr>
                <w:rStyle w:val="IndexLink"/>
                <w:lang w:val="de-DE"/>
              </w:rPr>
              <w:t xml:space="preserve"> Maximum Entropy Markov Models (MEMMs)</w:t>
            </w:r>
            <w:r>
              <w:rPr>
                <w:webHidden/>
              </w:rPr>
              <w:fldChar w:fldCharType="begin"/>
            </w:r>
            <w:r>
              <w:rPr>
                <w:webHidden/>
              </w:rPr>
              <w:instrText>PAGEREF _Toc97389240 \h</w:instrText>
            </w:r>
            <w:r>
              <w:rPr>
                <w:webHidden/>
              </w:rPr>
              <w:fldChar w:fldCharType="separate"/>
            </w:r>
            <w:r>
              <w:rPr>
                <w:rStyle w:val="IndexLink"/>
                <w:vanish w:val="false"/>
              </w:rPr>
              <w:tab/>
              <w:t>33</w:t>
            </w:r>
            <w:r>
              <w:rPr>
                <w:webHidden/>
              </w:rPr>
              <w:fldChar w:fldCharType="end"/>
            </w:r>
          </w:hyperlink>
        </w:p>
        <w:p>
          <w:pPr>
            <w:pStyle w:val="Contents3"/>
            <w:rPr>
              <w:rFonts w:ascii="Calibri" w:hAnsi="Calibri" w:eastAsia="" w:asciiTheme="minorHAnsi" w:eastAsiaTheme="minorEastAsia" w:hAnsiTheme="minorHAnsi"/>
              <w:sz w:val="22"/>
              <w:szCs w:val="22"/>
            </w:rPr>
          </w:pPr>
          <w:hyperlink w:anchor="_Toc97389241">
            <w:r>
              <w:rPr>
                <w:webHidden/>
                <w:rStyle w:val="IndexLink"/>
                <w:rFonts w:ascii="Times New Roman" w:hAnsi="Times New Roman"/>
              </w:rPr>
              <w:t>5.2.3</w:t>
            </w:r>
            <w:r>
              <w:rPr>
                <w:rStyle w:val="IndexLink"/>
              </w:rPr>
              <w:t xml:space="preserve"> Linear Conditional Random Fields (CRFs)</w:t>
            </w:r>
            <w:r>
              <w:rPr>
                <w:webHidden/>
              </w:rPr>
              <w:fldChar w:fldCharType="begin"/>
            </w:r>
            <w:r>
              <w:rPr>
                <w:webHidden/>
              </w:rPr>
              <w:instrText>PAGEREF _Toc97389241 \h</w:instrText>
            </w:r>
            <w:r>
              <w:rPr>
                <w:webHidden/>
              </w:rPr>
              <w:fldChar w:fldCharType="separate"/>
            </w:r>
            <w:r>
              <w:rPr>
                <w:rStyle w:val="IndexLink"/>
                <w:vanish w:val="false"/>
              </w:rPr>
              <w:tab/>
              <w:t>33</w:t>
            </w:r>
            <w:r>
              <w:rPr>
                <w:webHidden/>
              </w:rPr>
              <w:fldChar w:fldCharType="end"/>
            </w:r>
          </w:hyperlink>
        </w:p>
        <w:p>
          <w:pPr>
            <w:pStyle w:val="Contents2"/>
            <w:rPr>
              <w:rFonts w:ascii="Calibri" w:hAnsi="Calibri" w:eastAsia="" w:asciiTheme="minorHAnsi" w:eastAsiaTheme="minorEastAsia" w:hAnsiTheme="minorHAnsi"/>
              <w:sz w:val="22"/>
              <w:szCs w:val="22"/>
            </w:rPr>
          </w:pPr>
          <w:hyperlink w:anchor="_Toc97389242">
            <w:r>
              <w:rPr>
                <w:webHidden/>
                <w:rStyle w:val="IndexLink"/>
              </w:rPr>
              <w:t>5.3 Deep Learning Models</w:t>
            </w:r>
            <w:r>
              <w:rPr>
                <w:webHidden/>
              </w:rPr>
              <w:fldChar w:fldCharType="begin"/>
            </w:r>
            <w:r>
              <w:rPr>
                <w:webHidden/>
              </w:rPr>
              <w:instrText>PAGEREF _Toc97389242 \h</w:instrText>
            </w:r>
            <w:r>
              <w:rPr>
                <w:webHidden/>
              </w:rPr>
              <w:fldChar w:fldCharType="separate"/>
            </w:r>
            <w:r>
              <w:rPr>
                <w:rStyle w:val="IndexLink"/>
                <w:vanish w:val="false"/>
              </w:rPr>
              <w:tab/>
              <w:t>34</w:t>
            </w:r>
            <w:r>
              <w:rPr>
                <w:webHidden/>
              </w:rPr>
              <w:fldChar w:fldCharType="end"/>
            </w:r>
          </w:hyperlink>
        </w:p>
        <w:p>
          <w:pPr>
            <w:pStyle w:val="Contents3"/>
            <w:rPr>
              <w:rFonts w:ascii="Calibri" w:hAnsi="Calibri" w:eastAsia="" w:asciiTheme="minorHAnsi" w:eastAsiaTheme="minorEastAsia" w:hAnsiTheme="minorHAnsi"/>
              <w:sz w:val="22"/>
              <w:szCs w:val="22"/>
            </w:rPr>
          </w:pPr>
          <w:hyperlink w:anchor="_Toc97389243">
            <w:r>
              <w:rPr>
                <w:webHidden/>
                <w:rStyle w:val="IndexLink"/>
                <w:rFonts w:ascii="Times New Roman" w:hAnsi="Times New Roman"/>
              </w:rPr>
              <w:t>5.3.1</w:t>
            </w:r>
            <w:r>
              <w:rPr>
                <w:rStyle w:val="IndexLink"/>
              </w:rPr>
              <w:t xml:space="preserve"> Long Short-Term Memory (LSTM)</w:t>
            </w:r>
            <w:r>
              <w:rPr>
                <w:webHidden/>
              </w:rPr>
              <w:fldChar w:fldCharType="begin"/>
            </w:r>
            <w:r>
              <w:rPr>
                <w:webHidden/>
              </w:rPr>
              <w:instrText>PAGEREF _Toc97389243 \h</w:instrText>
            </w:r>
            <w:r>
              <w:rPr>
                <w:webHidden/>
              </w:rPr>
              <w:fldChar w:fldCharType="separate"/>
            </w:r>
            <w:r>
              <w:rPr>
                <w:rStyle w:val="IndexLink"/>
                <w:vanish w:val="false"/>
              </w:rPr>
              <w:tab/>
              <w:t>34</w:t>
            </w:r>
            <w:r>
              <w:rPr>
                <w:webHidden/>
              </w:rPr>
              <w:fldChar w:fldCharType="end"/>
            </w:r>
          </w:hyperlink>
        </w:p>
        <w:p>
          <w:pPr>
            <w:pStyle w:val="Contents3"/>
            <w:rPr>
              <w:rFonts w:ascii="Calibri" w:hAnsi="Calibri" w:eastAsia="" w:asciiTheme="minorHAnsi" w:eastAsiaTheme="minorEastAsia" w:hAnsiTheme="minorHAnsi"/>
              <w:sz w:val="22"/>
              <w:szCs w:val="22"/>
            </w:rPr>
          </w:pPr>
          <w:hyperlink w:anchor="_Toc97389244">
            <w:r>
              <w:rPr>
                <w:webHidden/>
                <w:rStyle w:val="IndexLink"/>
                <w:rFonts w:ascii="Times New Roman" w:hAnsi="Times New Roman"/>
              </w:rPr>
              <w:t>5.3.2</w:t>
            </w:r>
            <w:r>
              <w:rPr>
                <w:rStyle w:val="IndexLink"/>
              </w:rPr>
              <w:t xml:space="preserve"> Bi-Long Short-Term Memory (BLSTM)</w:t>
            </w:r>
            <w:r>
              <w:rPr>
                <w:webHidden/>
              </w:rPr>
              <w:fldChar w:fldCharType="begin"/>
            </w:r>
            <w:r>
              <w:rPr>
                <w:webHidden/>
              </w:rPr>
              <w:instrText>PAGEREF _Toc97389244 \h</w:instrText>
            </w:r>
            <w:r>
              <w:rPr>
                <w:webHidden/>
              </w:rPr>
              <w:fldChar w:fldCharType="separate"/>
            </w:r>
            <w:r>
              <w:rPr>
                <w:rStyle w:val="IndexLink"/>
                <w:vanish w:val="false"/>
              </w:rPr>
              <w:tab/>
              <w:t>35</w:t>
            </w:r>
            <w:r>
              <w:rPr>
                <w:webHidden/>
              </w:rPr>
              <w:fldChar w:fldCharType="end"/>
            </w:r>
          </w:hyperlink>
        </w:p>
        <w:p>
          <w:pPr>
            <w:pStyle w:val="Contents3"/>
            <w:rPr>
              <w:rFonts w:ascii="Calibri" w:hAnsi="Calibri" w:eastAsia="" w:asciiTheme="minorHAnsi" w:eastAsiaTheme="minorEastAsia" w:hAnsiTheme="minorHAnsi"/>
              <w:sz w:val="22"/>
              <w:szCs w:val="22"/>
            </w:rPr>
          </w:pPr>
          <w:hyperlink w:anchor="_Toc97389245">
            <w:r>
              <w:rPr>
                <w:webHidden/>
                <w:rStyle w:val="IndexLink"/>
                <w:rFonts w:ascii="Times New Roman" w:hAnsi="Times New Roman"/>
              </w:rPr>
              <w:t>5.3.3</w:t>
            </w:r>
            <w:r>
              <w:rPr>
                <w:rStyle w:val="IndexLink"/>
              </w:rPr>
              <w:t xml:space="preserve"> Bi-LSTM-CRF</w:t>
            </w:r>
            <w:r>
              <w:rPr>
                <w:webHidden/>
              </w:rPr>
              <w:fldChar w:fldCharType="begin"/>
            </w:r>
            <w:r>
              <w:rPr>
                <w:webHidden/>
              </w:rPr>
              <w:instrText>PAGEREF _Toc97389245 \h</w:instrText>
            </w:r>
            <w:r>
              <w:rPr>
                <w:webHidden/>
              </w:rPr>
              <w:fldChar w:fldCharType="separate"/>
            </w:r>
            <w:r>
              <w:rPr>
                <w:rStyle w:val="IndexLink"/>
                <w:vanish w:val="false"/>
              </w:rPr>
              <w:tab/>
              <w:t>35</w:t>
            </w:r>
            <w:r>
              <w:rPr>
                <w:webHidden/>
              </w:rPr>
              <w:fldChar w:fldCharType="end"/>
            </w:r>
          </w:hyperlink>
        </w:p>
        <w:p>
          <w:pPr>
            <w:pStyle w:val="Contents3"/>
            <w:rPr>
              <w:rFonts w:ascii="Calibri" w:hAnsi="Calibri" w:eastAsia="" w:asciiTheme="minorHAnsi" w:eastAsiaTheme="minorEastAsia" w:hAnsiTheme="minorHAnsi"/>
              <w:sz w:val="22"/>
              <w:szCs w:val="22"/>
            </w:rPr>
          </w:pPr>
          <w:hyperlink w:anchor="_Toc97389246">
            <w:r>
              <w:rPr>
                <w:webHidden/>
                <w:rStyle w:val="IndexLink"/>
                <w:rFonts w:ascii="Times New Roman" w:hAnsi="Times New Roman"/>
              </w:rPr>
              <w:t>5.3.4</w:t>
            </w:r>
            <w:r>
              <w:rPr>
                <w:rStyle w:val="IndexLink"/>
              </w:rPr>
              <w:t xml:space="preserve"> Word embeddings</w:t>
            </w:r>
            <w:r>
              <w:rPr>
                <w:webHidden/>
              </w:rPr>
              <w:fldChar w:fldCharType="begin"/>
            </w:r>
            <w:r>
              <w:rPr>
                <w:webHidden/>
              </w:rPr>
              <w:instrText>PAGEREF _Toc97389246 \h</w:instrText>
            </w:r>
            <w:r>
              <w:rPr>
                <w:webHidden/>
              </w:rPr>
              <w:fldChar w:fldCharType="separate"/>
            </w:r>
            <w:r>
              <w:rPr>
                <w:rStyle w:val="IndexLink"/>
                <w:vanish w:val="false"/>
              </w:rPr>
              <w:tab/>
              <w:t>36</w:t>
            </w:r>
            <w:r>
              <w:rPr>
                <w:webHidden/>
              </w:rPr>
              <w:fldChar w:fldCharType="end"/>
            </w:r>
          </w:hyperlink>
        </w:p>
        <w:p>
          <w:pPr>
            <w:pStyle w:val="Contents1"/>
            <w:rPr>
              <w:rFonts w:ascii="Calibri" w:hAnsi="Calibri" w:eastAsia="" w:asciiTheme="minorHAnsi" w:eastAsiaTheme="minorEastAsia" w:hAnsiTheme="minorHAnsi"/>
              <w:sz w:val="22"/>
              <w:szCs w:val="22"/>
            </w:rPr>
          </w:pPr>
          <w:hyperlink w:anchor="_Toc97389247">
            <w:r>
              <w:rPr>
                <w:webHidden/>
                <w:rStyle w:val="IndexLink"/>
              </w:rPr>
              <w:t>6 Model Training and Optimization</w:t>
            </w:r>
            <w:r>
              <w:rPr>
                <w:webHidden/>
              </w:rPr>
              <w:fldChar w:fldCharType="begin"/>
            </w:r>
            <w:r>
              <w:rPr>
                <w:webHidden/>
              </w:rPr>
              <w:instrText>PAGEREF _Toc97389247 \h</w:instrText>
            </w:r>
            <w:r>
              <w:rPr>
                <w:webHidden/>
              </w:rPr>
              <w:fldChar w:fldCharType="separate"/>
            </w:r>
            <w:r>
              <w:rPr>
                <w:rStyle w:val="IndexLink"/>
                <w:vanish w:val="false"/>
              </w:rPr>
              <w:tab/>
              <w:t>37</w:t>
            </w:r>
            <w:r>
              <w:rPr>
                <w:webHidden/>
              </w:rPr>
              <w:fldChar w:fldCharType="end"/>
            </w:r>
          </w:hyperlink>
        </w:p>
        <w:p>
          <w:pPr>
            <w:pStyle w:val="Contents2"/>
            <w:rPr>
              <w:rFonts w:ascii="Calibri" w:hAnsi="Calibri" w:eastAsia="" w:asciiTheme="minorHAnsi" w:eastAsiaTheme="minorEastAsia" w:hAnsiTheme="minorHAnsi"/>
              <w:sz w:val="22"/>
              <w:szCs w:val="22"/>
            </w:rPr>
          </w:pPr>
          <w:hyperlink w:anchor="_Toc97389248">
            <w:r>
              <w:rPr>
                <w:webHidden/>
                <w:rStyle w:val="IndexLink"/>
              </w:rPr>
              <w:t>6.1 Introduction</w:t>
            </w:r>
            <w:r>
              <w:rPr>
                <w:webHidden/>
              </w:rPr>
              <w:fldChar w:fldCharType="begin"/>
            </w:r>
            <w:r>
              <w:rPr>
                <w:webHidden/>
              </w:rPr>
              <w:instrText>PAGEREF _Toc97389248 \h</w:instrText>
            </w:r>
            <w:r>
              <w:rPr>
                <w:webHidden/>
              </w:rPr>
              <w:fldChar w:fldCharType="separate"/>
            </w:r>
            <w:r>
              <w:rPr>
                <w:rStyle w:val="IndexLink"/>
                <w:vanish w:val="false"/>
              </w:rPr>
              <w:tab/>
              <w:t>37</w:t>
            </w:r>
            <w:r>
              <w:rPr>
                <w:webHidden/>
              </w:rPr>
              <w:fldChar w:fldCharType="end"/>
            </w:r>
          </w:hyperlink>
        </w:p>
        <w:p>
          <w:pPr>
            <w:pStyle w:val="Contents2"/>
            <w:rPr>
              <w:rFonts w:ascii="Calibri" w:hAnsi="Calibri" w:eastAsia="" w:asciiTheme="minorHAnsi" w:eastAsiaTheme="minorEastAsia" w:hAnsiTheme="minorHAnsi"/>
              <w:sz w:val="22"/>
              <w:szCs w:val="22"/>
            </w:rPr>
          </w:pPr>
          <w:hyperlink w:anchor="_Toc97389249">
            <w:r>
              <w:rPr>
                <w:webHidden/>
                <w:rStyle w:val="IndexLink"/>
              </w:rPr>
              <w:t>6.2 Data set optimization</w:t>
            </w:r>
            <w:r>
              <w:rPr>
                <w:webHidden/>
              </w:rPr>
              <w:fldChar w:fldCharType="begin"/>
            </w:r>
            <w:r>
              <w:rPr>
                <w:webHidden/>
              </w:rPr>
              <w:instrText>PAGEREF _Toc97389249 \h</w:instrText>
            </w:r>
            <w:r>
              <w:rPr>
                <w:webHidden/>
              </w:rPr>
              <w:fldChar w:fldCharType="separate"/>
            </w:r>
            <w:r>
              <w:rPr>
                <w:rStyle w:val="IndexLink"/>
                <w:vanish w:val="false"/>
              </w:rPr>
              <w:tab/>
              <w:t>37</w:t>
            </w:r>
            <w:r>
              <w:rPr>
                <w:webHidden/>
              </w:rPr>
              <w:fldChar w:fldCharType="end"/>
            </w:r>
          </w:hyperlink>
        </w:p>
        <w:p>
          <w:pPr>
            <w:pStyle w:val="Contents2"/>
            <w:rPr>
              <w:rFonts w:ascii="Calibri" w:hAnsi="Calibri" w:eastAsia="" w:asciiTheme="minorHAnsi" w:eastAsiaTheme="minorEastAsia" w:hAnsiTheme="minorHAnsi"/>
              <w:sz w:val="22"/>
              <w:szCs w:val="22"/>
            </w:rPr>
          </w:pPr>
          <w:hyperlink w:anchor="_Toc97389250">
            <w:r>
              <w:rPr>
                <w:webHidden/>
                <w:rStyle w:val="IndexLink"/>
              </w:rPr>
              <w:t>6.3 Model Training Scenarios</w:t>
            </w:r>
            <w:r>
              <w:rPr>
                <w:webHidden/>
              </w:rPr>
              <w:fldChar w:fldCharType="begin"/>
            </w:r>
            <w:r>
              <w:rPr>
                <w:webHidden/>
              </w:rPr>
              <w:instrText>PAGEREF _Toc97389250 \h</w:instrText>
            </w:r>
            <w:r>
              <w:rPr>
                <w:webHidden/>
              </w:rPr>
              <w:fldChar w:fldCharType="separate"/>
            </w:r>
            <w:r>
              <w:rPr>
                <w:rStyle w:val="IndexLink"/>
                <w:vanish w:val="false"/>
              </w:rPr>
              <w:tab/>
              <w:t>37</w:t>
            </w:r>
            <w:r>
              <w:rPr>
                <w:webHidden/>
              </w:rPr>
              <w:fldChar w:fldCharType="end"/>
            </w:r>
          </w:hyperlink>
        </w:p>
        <w:p>
          <w:pPr>
            <w:pStyle w:val="Contents3"/>
            <w:rPr>
              <w:rFonts w:ascii="Calibri" w:hAnsi="Calibri" w:eastAsia="" w:asciiTheme="minorHAnsi" w:eastAsiaTheme="minorEastAsia" w:hAnsiTheme="minorHAnsi"/>
              <w:sz w:val="22"/>
              <w:szCs w:val="22"/>
            </w:rPr>
          </w:pPr>
          <w:hyperlink w:anchor="_Toc97389251">
            <w:r>
              <w:rPr>
                <w:webHidden/>
                <w:rStyle w:val="IndexLink"/>
                <w:rFonts w:ascii="Times New Roman" w:hAnsi="Times New Roman"/>
              </w:rPr>
              <w:t>6.3.1</w:t>
            </w:r>
            <w:r>
              <w:rPr>
                <w:rStyle w:val="IndexLink"/>
              </w:rPr>
              <w:t xml:space="preserve"> Training model with various context</w:t>
            </w:r>
            <w:r>
              <w:rPr>
                <w:webHidden/>
              </w:rPr>
              <w:fldChar w:fldCharType="begin"/>
            </w:r>
            <w:r>
              <w:rPr>
                <w:webHidden/>
              </w:rPr>
              <w:instrText>PAGEREF _Toc97389251 \h</w:instrText>
            </w:r>
            <w:r>
              <w:rPr>
                <w:webHidden/>
              </w:rPr>
              <w:fldChar w:fldCharType="separate"/>
            </w:r>
            <w:r>
              <w:rPr>
                <w:rStyle w:val="IndexLink"/>
                <w:vanish w:val="false"/>
              </w:rPr>
              <w:tab/>
              <w:t>37</w:t>
            </w:r>
            <w:r>
              <w:rPr>
                <w:webHidden/>
              </w:rPr>
              <w:fldChar w:fldCharType="end"/>
            </w:r>
          </w:hyperlink>
        </w:p>
        <w:p>
          <w:pPr>
            <w:pStyle w:val="Contents3"/>
            <w:rPr>
              <w:rFonts w:ascii="Calibri" w:hAnsi="Calibri" w:eastAsia="" w:asciiTheme="minorHAnsi" w:eastAsiaTheme="minorEastAsia" w:hAnsiTheme="minorHAnsi"/>
              <w:sz w:val="22"/>
              <w:szCs w:val="22"/>
            </w:rPr>
          </w:pPr>
          <w:hyperlink w:anchor="_Toc97389252">
            <w:r>
              <w:rPr>
                <w:webHidden/>
                <w:rStyle w:val="IndexLink"/>
                <w:rFonts w:ascii="Times New Roman" w:hAnsi="Times New Roman"/>
              </w:rPr>
              <w:t>6.3.2</w:t>
            </w:r>
            <w:r>
              <w:rPr>
                <w:rStyle w:val="IndexLink"/>
              </w:rPr>
              <w:t xml:space="preserve"> Model training with inclusion/exclusion part of data</w:t>
            </w:r>
            <w:r>
              <w:rPr>
                <w:webHidden/>
              </w:rPr>
              <w:fldChar w:fldCharType="begin"/>
            </w:r>
            <w:r>
              <w:rPr>
                <w:webHidden/>
              </w:rPr>
              <w:instrText>PAGEREF _Toc97389252 \h</w:instrText>
            </w:r>
            <w:r>
              <w:rPr>
                <w:webHidden/>
              </w:rPr>
              <w:fldChar w:fldCharType="separate"/>
            </w:r>
            <w:r>
              <w:rPr>
                <w:rStyle w:val="IndexLink"/>
                <w:vanish w:val="false"/>
              </w:rPr>
              <w:tab/>
              <w:t>38</w:t>
            </w:r>
            <w:r>
              <w:rPr>
                <w:webHidden/>
              </w:rPr>
              <w:fldChar w:fldCharType="end"/>
            </w:r>
          </w:hyperlink>
        </w:p>
        <w:p>
          <w:pPr>
            <w:pStyle w:val="Contents3"/>
            <w:rPr>
              <w:rFonts w:ascii="Calibri" w:hAnsi="Calibri" w:eastAsia="" w:asciiTheme="minorHAnsi" w:eastAsiaTheme="minorEastAsia" w:hAnsiTheme="minorHAnsi"/>
              <w:sz w:val="22"/>
              <w:szCs w:val="22"/>
            </w:rPr>
          </w:pPr>
          <w:hyperlink w:anchor="_Toc97389253">
            <w:r>
              <w:rPr>
                <w:webHidden/>
                <w:rStyle w:val="IndexLink"/>
                <w:rFonts w:ascii="Times New Roman" w:hAnsi="Times New Roman"/>
              </w:rPr>
              <w:t>6.3.3</w:t>
            </w:r>
            <w:r>
              <w:rPr>
                <w:rStyle w:val="IndexLink"/>
              </w:rPr>
              <w:t xml:space="preserve"> Model training Bio-BERT vs Sci-BERT</w:t>
            </w:r>
            <w:r>
              <w:rPr>
                <w:webHidden/>
              </w:rPr>
              <w:fldChar w:fldCharType="begin"/>
            </w:r>
            <w:r>
              <w:rPr>
                <w:webHidden/>
              </w:rPr>
              <w:instrText>PAGEREF _Toc97389253 \h</w:instrText>
            </w:r>
            <w:r>
              <w:rPr>
                <w:webHidden/>
              </w:rPr>
              <w:fldChar w:fldCharType="separate"/>
            </w:r>
            <w:r>
              <w:rPr>
                <w:rStyle w:val="IndexLink"/>
                <w:vanish w:val="false"/>
              </w:rPr>
              <w:tab/>
              <w:t>38</w:t>
            </w:r>
            <w:r>
              <w:rPr>
                <w:webHidden/>
              </w:rPr>
              <w:fldChar w:fldCharType="end"/>
            </w:r>
          </w:hyperlink>
        </w:p>
        <w:p>
          <w:pPr>
            <w:pStyle w:val="Contents2"/>
            <w:rPr>
              <w:rFonts w:ascii="Calibri" w:hAnsi="Calibri" w:eastAsia="" w:asciiTheme="minorHAnsi" w:eastAsiaTheme="minorEastAsia" w:hAnsiTheme="minorHAnsi"/>
              <w:sz w:val="22"/>
              <w:szCs w:val="22"/>
            </w:rPr>
          </w:pPr>
          <w:hyperlink w:anchor="_Toc97389254">
            <w:r>
              <w:rPr>
                <w:webHidden/>
                <w:rStyle w:val="IndexLink"/>
              </w:rPr>
              <w:t>6.4 Model training with 2-layers</w:t>
            </w:r>
            <w:r>
              <w:rPr>
                <w:webHidden/>
              </w:rPr>
              <w:fldChar w:fldCharType="begin"/>
            </w:r>
            <w:r>
              <w:rPr>
                <w:webHidden/>
              </w:rPr>
              <w:instrText>PAGEREF _Toc97389254 \h</w:instrText>
            </w:r>
            <w:r>
              <w:rPr>
                <w:webHidden/>
              </w:rPr>
              <w:fldChar w:fldCharType="separate"/>
            </w:r>
            <w:r>
              <w:rPr>
                <w:rStyle w:val="IndexLink"/>
                <w:vanish w:val="false"/>
              </w:rPr>
              <w:tab/>
              <w:t>38</w:t>
            </w:r>
            <w:r>
              <w:rPr>
                <w:webHidden/>
              </w:rPr>
              <w:fldChar w:fldCharType="end"/>
            </w:r>
          </w:hyperlink>
        </w:p>
        <w:p>
          <w:pPr>
            <w:pStyle w:val="Contents2"/>
            <w:rPr>
              <w:rFonts w:ascii="Calibri" w:hAnsi="Calibri" w:eastAsia="" w:asciiTheme="minorHAnsi" w:eastAsiaTheme="minorEastAsia" w:hAnsiTheme="minorHAnsi"/>
              <w:sz w:val="22"/>
              <w:szCs w:val="22"/>
            </w:rPr>
          </w:pPr>
          <w:hyperlink w:anchor="_Toc97389255">
            <w:r>
              <w:rPr>
                <w:webHidden/>
                <w:rStyle w:val="IndexLink"/>
              </w:rPr>
              <w:t>6.5 Hyper-parameter tuning</w:t>
            </w:r>
            <w:r>
              <w:rPr>
                <w:webHidden/>
              </w:rPr>
              <w:fldChar w:fldCharType="begin"/>
            </w:r>
            <w:r>
              <w:rPr>
                <w:webHidden/>
              </w:rPr>
              <w:instrText>PAGEREF _Toc97389255 \h</w:instrText>
            </w:r>
            <w:r>
              <w:rPr>
                <w:webHidden/>
              </w:rPr>
              <w:fldChar w:fldCharType="separate"/>
            </w:r>
            <w:r>
              <w:rPr>
                <w:rStyle w:val="IndexLink"/>
                <w:vanish w:val="false"/>
              </w:rPr>
              <w:tab/>
              <w:t>39</w:t>
            </w:r>
            <w:r>
              <w:rPr>
                <w:webHidden/>
              </w:rPr>
              <w:fldChar w:fldCharType="end"/>
            </w:r>
          </w:hyperlink>
        </w:p>
        <w:p>
          <w:pPr>
            <w:pStyle w:val="Contents2"/>
            <w:rPr>
              <w:rFonts w:ascii="Calibri" w:hAnsi="Calibri" w:eastAsia="" w:asciiTheme="minorHAnsi" w:eastAsiaTheme="minorEastAsia" w:hAnsiTheme="minorHAnsi"/>
              <w:sz w:val="22"/>
              <w:szCs w:val="22"/>
            </w:rPr>
          </w:pPr>
          <w:hyperlink w:anchor="_Toc97389256">
            <w:r>
              <w:rPr>
                <w:webHidden/>
                <w:rStyle w:val="IndexLink"/>
              </w:rPr>
              <w:t>6.6 Summary of Training Results</w:t>
            </w:r>
            <w:r>
              <w:rPr>
                <w:webHidden/>
              </w:rPr>
              <w:fldChar w:fldCharType="begin"/>
            </w:r>
            <w:r>
              <w:rPr>
                <w:webHidden/>
              </w:rPr>
              <w:instrText>PAGEREF _Toc97389256 \h</w:instrText>
            </w:r>
            <w:r>
              <w:rPr>
                <w:webHidden/>
              </w:rPr>
              <w:fldChar w:fldCharType="separate"/>
            </w:r>
            <w:r>
              <w:rPr>
                <w:rStyle w:val="IndexLink"/>
                <w:vanish w:val="false"/>
              </w:rPr>
              <w:tab/>
              <w:t>39</w:t>
            </w:r>
            <w:r>
              <w:rPr>
                <w:webHidden/>
              </w:rPr>
              <w:fldChar w:fldCharType="end"/>
            </w:r>
          </w:hyperlink>
        </w:p>
        <w:p>
          <w:pPr>
            <w:pStyle w:val="Contents3"/>
            <w:rPr>
              <w:rFonts w:ascii="Calibri" w:hAnsi="Calibri" w:eastAsia="" w:asciiTheme="minorHAnsi" w:eastAsiaTheme="minorEastAsia" w:hAnsiTheme="minorHAnsi"/>
              <w:sz w:val="22"/>
              <w:szCs w:val="22"/>
            </w:rPr>
          </w:pPr>
          <w:hyperlink w:anchor="_Toc97389257">
            <w:r>
              <w:rPr>
                <w:webHidden/>
                <w:rStyle w:val="IndexLink"/>
                <w:rFonts w:ascii="Times New Roman" w:hAnsi="Times New Roman"/>
              </w:rPr>
              <w:t>6.6.1</w:t>
            </w:r>
            <w:r>
              <w:rPr>
                <w:rStyle w:val="IndexLink"/>
              </w:rPr>
              <w:t xml:space="preserve"> Software entity classification result</w:t>
            </w:r>
            <w:r>
              <w:rPr>
                <w:webHidden/>
              </w:rPr>
              <w:fldChar w:fldCharType="begin"/>
            </w:r>
            <w:r>
              <w:rPr>
                <w:webHidden/>
              </w:rPr>
              <w:instrText>PAGEREF _Toc97389257 \h</w:instrText>
            </w:r>
            <w:r>
              <w:rPr>
                <w:webHidden/>
              </w:rPr>
              <w:fldChar w:fldCharType="separate"/>
            </w:r>
            <w:r>
              <w:rPr>
                <w:rStyle w:val="IndexLink"/>
                <w:vanish w:val="false"/>
              </w:rPr>
              <w:tab/>
              <w:t>39</w:t>
            </w:r>
            <w:r>
              <w:rPr>
                <w:webHidden/>
              </w:rPr>
              <w:fldChar w:fldCharType="end"/>
            </w:r>
          </w:hyperlink>
        </w:p>
        <w:p>
          <w:pPr>
            <w:pStyle w:val="Contents3"/>
            <w:rPr>
              <w:rFonts w:ascii="Calibri" w:hAnsi="Calibri" w:eastAsia="" w:asciiTheme="minorHAnsi" w:eastAsiaTheme="minorEastAsia" w:hAnsiTheme="minorHAnsi"/>
              <w:sz w:val="22"/>
              <w:szCs w:val="22"/>
            </w:rPr>
          </w:pPr>
          <w:hyperlink w:anchor="_Toc97389258">
            <w:r>
              <w:rPr>
                <w:webHidden/>
                <w:rStyle w:val="IndexLink"/>
                <w:rFonts w:ascii="Times New Roman" w:hAnsi="Times New Roman"/>
              </w:rPr>
              <w:t>6.6.2</w:t>
            </w:r>
            <w:r>
              <w:rPr>
                <w:rStyle w:val="IndexLink"/>
              </w:rPr>
              <w:t xml:space="preserve"> software type</w:t>
            </w:r>
            <w:r>
              <w:rPr>
                <w:webHidden/>
              </w:rPr>
              <w:fldChar w:fldCharType="begin"/>
            </w:r>
            <w:r>
              <w:rPr>
                <w:webHidden/>
              </w:rPr>
              <w:instrText>PAGEREF _Toc97389258 \h</w:instrText>
            </w:r>
            <w:r>
              <w:rPr>
                <w:webHidden/>
              </w:rPr>
              <w:fldChar w:fldCharType="separate"/>
            </w:r>
            <w:r>
              <w:rPr>
                <w:rStyle w:val="IndexLink"/>
                <w:vanish w:val="false"/>
              </w:rPr>
              <w:tab/>
              <w:t>39</w:t>
            </w:r>
            <w:r>
              <w:rPr>
                <w:webHidden/>
              </w:rPr>
              <w:fldChar w:fldCharType="end"/>
            </w:r>
          </w:hyperlink>
        </w:p>
        <w:p>
          <w:pPr>
            <w:pStyle w:val="Contents3"/>
            <w:rPr>
              <w:rFonts w:ascii="Calibri" w:hAnsi="Calibri" w:eastAsia="" w:asciiTheme="minorHAnsi" w:eastAsiaTheme="minorEastAsia" w:hAnsiTheme="minorHAnsi"/>
              <w:sz w:val="22"/>
              <w:szCs w:val="22"/>
            </w:rPr>
          </w:pPr>
          <w:hyperlink w:anchor="_Toc97389259">
            <w:r>
              <w:rPr>
                <w:webHidden/>
                <w:rStyle w:val="IndexLink"/>
                <w:rFonts w:cs="Calibri" w:ascii="Times New Roman" w:hAnsi="Times New Roman" w:cstheme="minorHAnsi"/>
              </w:rPr>
              <w:t>6.6.3</w:t>
            </w:r>
            <w:r>
              <w:rPr>
                <w:rStyle w:val="IndexLink"/>
              </w:rPr>
              <w:t xml:space="preserve"> mention type</w:t>
            </w:r>
            <w:r>
              <w:rPr>
                <w:webHidden/>
              </w:rPr>
              <w:fldChar w:fldCharType="begin"/>
            </w:r>
            <w:r>
              <w:rPr>
                <w:webHidden/>
              </w:rPr>
              <w:instrText>PAGEREF _Toc97389259 \h</w:instrText>
            </w:r>
            <w:r>
              <w:rPr>
                <w:webHidden/>
              </w:rPr>
              <w:fldChar w:fldCharType="separate"/>
            </w:r>
            <w:r>
              <w:rPr>
                <w:rStyle w:val="IndexLink"/>
                <w:vanish w:val="false"/>
              </w:rPr>
              <w:tab/>
              <w:t>40</w:t>
            </w:r>
            <w:r>
              <w:rPr>
                <w:webHidden/>
              </w:rPr>
              <w:fldChar w:fldCharType="end"/>
            </w:r>
          </w:hyperlink>
        </w:p>
        <w:p>
          <w:pPr>
            <w:pStyle w:val="Contents3"/>
            <w:rPr>
              <w:rFonts w:ascii="Calibri" w:hAnsi="Calibri" w:eastAsia="" w:asciiTheme="minorHAnsi" w:eastAsiaTheme="minorEastAsia" w:hAnsiTheme="minorHAnsi"/>
              <w:sz w:val="22"/>
              <w:szCs w:val="22"/>
            </w:rPr>
          </w:pPr>
          <w:hyperlink w:anchor="_Toc97389260">
            <w:r>
              <w:rPr>
                <w:webHidden/>
                <w:rStyle w:val="IndexLink"/>
                <w:rFonts w:ascii="Times New Roman" w:hAnsi="Times New Roman"/>
              </w:rPr>
              <w:t>6.6.4</w:t>
            </w:r>
            <w:r>
              <w:rPr>
                <w:rStyle w:val="IndexLink"/>
              </w:rPr>
              <w:t xml:space="preserve"> Software purpose</w:t>
            </w:r>
            <w:r>
              <w:rPr>
                <w:webHidden/>
              </w:rPr>
              <w:fldChar w:fldCharType="begin"/>
            </w:r>
            <w:r>
              <w:rPr>
                <w:webHidden/>
              </w:rPr>
              <w:instrText>PAGEREF _Toc97389260 \h</w:instrText>
            </w:r>
            <w:r>
              <w:rPr>
                <w:webHidden/>
              </w:rPr>
              <w:fldChar w:fldCharType="separate"/>
            </w:r>
            <w:r>
              <w:rPr>
                <w:rStyle w:val="IndexLink"/>
                <w:vanish w:val="false"/>
              </w:rPr>
              <w:tab/>
              <w:t>40</w:t>
            </w:r>
            <w:r>
              <w:rPr>
                <w:webHidden/>
              </w:rPr>
              <w:fldChar w:fldCharType="end"/>
            </w:r>
          </w:hyperlink>
        </w:p>
        <w:p>
          <w:pPr>
            <w:pStyle w:val="Contents1"/>
            <w:rPr>
              <w:rFonts w:ascii="Calibri" w:hAnsi="Calibri" w:eastAsia="" w:asciiTheme="minorHAnsi" w:eastAsiaTheme="minorEastAsia" w:hAnsiTheme="minorHAnsi"/>
              <w:sz w:val="22"/>
              <w:szCs w:val="22"/>
            </w:rPr>
          </w:pPr>
          <w:hyperlink w:anchor="_Toc97389261">
            <w:r>
              <w:rPr>
                <w:webHidden/>
                <w:rStyle w:val="IndexLink"/>
              </w:rPr>
              <w:t>7 Results and conclusion</w:t>
            </w:r>
            <w:r>
              <w:rPr>
                <w:webHidden/>
              </w:rPr>
              <w:fldChar w:fldCharType="begin"/>
            </w:r>
            <w:r>
              <w:rPr>
                <w:webHidden/>
              </w:rPr>
              <w:instrText>PAGEREF _Toc97389261 \h</w:instrText>
            </w:r>
            <w:r>
              <w:rPr>
                <w:webHidden/>
              </w:rPr>
              <w:fldChar w:fldCharType="separate"/>
            </w:r>
            <w:r>
              <w:rPr>
                <w:rStyle w:val="IndexLink"/>
                <w:vanish w:val="false"/>
              </w:rPr>
              <w:tab/>
              <w:t>41</w:t>
            </w:r>
            <w:r>
              <w:rPr>
                <w:webHidden/>
              </w:rPr>
              <w:fldChar w:fldCharType="end"/>
            </w:r>
          </w:hyperlink>
        </w:p>
        <w:p>
          <w:pPr>
            <w:pStyle w:val="Contents2"/>
            <w:rPr>
              <w:rFonts w:ascii="Calibri" w:hAnsi="Calibri" w:eastAsia="" w:asciiTheme="minorHAnsi" w:eastAsiaTheme="minorEastAsia" w:hAnsiTheme="minorHAnsi"/>
              <w:sz w:val="22"/>
              <w:szCs w:val="22"/>
            </w:rPr>
          </w:pPr>
          <w:hyperlink w:anchor="_Toc97389262">
            <w:r>
              <w:rPr>
                <w:webHidden/>
                <w:rStyle w:val="IndexLink"/>
              </w:rPr>
              <w:t>7.1 Summary of Results</w:t>
            </w:r>
            <w:r>
              <w:rPr>
                <w:webHidden/>
              </w:rPr>
              <w:fldChar w:fldCharType="begin"/>
            </w:r>
            <w:r>
              <w:rPr>
                <w:webHidden/>
              </w:rPr>
              <w:instrText>PAGEREF _Toc97389262 \h</w:instrText>
            </w:r>
            <w:r>
              <w:rPr>
                <w:webHidden/>
              </w:rPr>
              <w:fldChar w:fldCharType="separate"/>
            </w:r>
            <w:r>
              <w:rPr>
                <w:rStyle w:val="IndexLink"/>
                <w:vanish w:val="false"/>
              </w:rPr>
              <w:tab/>
              <w:t>41</w:t>
            </w:r>
            <w:r>
              <w:rPr>
                <w:webHidden/>
              </w:rPr>
              <w:fldChar w:fldCharType="end"/>
            </w:r>
          </w:hyperlink>
        </w:p>
        <w:p>
          <w:pPr>
            <w:pStyle w:val="Contents2"/>
            <w:rPr>
              <w:rFonts w:ascii="Calibri" w:hAnsi="Calibri" w:eastAsia="" w:asciiTheme="minorHAnsi" w:eastAsiaTheme="minorEastAsia" w:hAnsiTheme="minorHAnsi"/>
              <w:sz w:val="22"/>
              <w:szCs w:val="22"/>
            </w:rPr>
          </w:pPr>
          <w:hyperlink w:anchor="_Toc97389263">
            <w:r>
              <w:rPr>
                <w:webHidden/>
                <w:rStyle w:val="IndexLink"/>
              </w:rPr>
              <w:t>7.2 Conclusion</w:t>
            </w:r>
            <w:r>
              <w:rPr>
                <w:webHidden/>
              </w:rPr>
              <w:fldChar w:fldCharType="begin"/>
            </w:r>
            <w:r>
              <w:rPr>
                <w:webHidden/>
              </w:rPr>
              <w:instrText>PAGEREF _Toc97389263 \h</w:instrText>
            </w:r>
            <w:r>
              <w:rPr>
                <w:webHidden/>
              </w:rPr>
              <w:fldChar w:fldCharType="separate"/>
            </w:r>
            <w:r>
              <w:rPr>
                <w:rStyle w:val="IndexLink"/>
                <w:vanish w:val="false"/>
              </w:rPr>
              <w:tab/>
              <w:t>41</w:t>
            </w:r>
            <w:r>
              <w:rPr>
                <w:webHidden/>
              </w:rPr>
              <w:fldChar w:fldCharType="end"/>
            </w:r>
          </w:hyperlink>
        </w:p>
        <w:p>
          <w:pPr>
            <w:pStyle w:val="Contents2"/>
            <w:rPr>
              <w:rFonts w:ascii="Calibri" w:hAnsi="Calibri" w:eastAsia="" w:asciiTheme="minorHAnsi" w:eastAsiaTheme="minorEastAsia" w:hAnsiTheme="minorHAnsi"/>
              <w:sz w:val="22"/>
              <w:szCs w:val="22"/>
            </w:rPr>
          </w:pPr>
          <w:hyperlink w:anchor="_Toc97389264">
            <w:r>
              <w:rPr>
                <w:webHidden/>
                <w:rStyle w:val="IndexLink"/>
              </w:rPr>
              <w:t>7.3 Future work and limitations</w:t>
            </w:r>
            <w:r>
              <w:rPr>
                <w:webHidden/>
              </w:rPr>
              <w:fldChar w:fldCharType="begin"/>
            </w:r>
            <w:r>
              <w:rPr>
                <w:webHidden/>
              </w:rPr>
              <w:instrText>PAGEREF _Toc97389264 \h</w:instrText>
            </w:r>
            <w:r>
              <w:rPr>
                <w:webHidden/>
              </w:rPr>
              <w:fldChar w:fldCharType="separate"/>
            </w:r>
            <w:r>
              <w:rPr>
                <w:rStyle w:val="IndexLink"/>
                <w:vanish w:val="false"/>
              </w:rPr>
              <w:tab/>
              <w:t>41</w:t>
            </w:r>
            <w:r>
              <w:rPr>
                <w:webHidden/>
              </w:rPr>
              <w:fldChar w:fldCharType="end"/>
            </w:r>
          </w:hyperlink>
        </w:p>
        <w:p>
          <w:pPr>
            <w:pStyle w:val="Normal"/>
            <w:rPr/>
          </w:pPr>
          <w:r>
            <w:rPr/>
          </w:r>
          <w:r>
            <w:rPr/>
            <w:fldChar w:fldCharType="end"/>
          </w:r>
        </w:p>
      </w:sdtContent>
    </w:sdt>
    <w:p>
      <w:pPr>
        <w:pStyle w:val="Normal"/>
        <w:jc w:val="left"/>
        <w:rPr>
          <w:rFonts w:eastAsia="" w:cs="Calibri" w:cstheme="minorHAnsi" w:eastAsiaTheme="majorEastAsia"/>
          <w:b/>
          <w:b/>
          <w:bCs/>
          <w:sz w:val="32"/>
          <w:szCs w:val="32"/>
        </w:rPr>
      </w:pPr>
      <w:r>
        <w:rPr>
          <w:rFonts w:eastAsia="" w:cs="Calibri" w:cstheme="minorHAnsi" w:eastAsiaTheme="majorEastAsia"/>
          <w:b/>
          <w:bCs/>
          <w:sz w:val="32"/>
          <w:szCs w:val="32"/>
        </w:rPr>
      </w:r>
      <w:r>
        <w:br w:type="page"/>
      </w:r>
    </w:p>
    <w:p>
      <w:pPr>
        <w:pStyle w:val="Heading1"/>
        <w:numPr>
          <w:ilvl w:val="0"/>
          <w:numId w:val="2"/>
        </w:numPr>
        <w:rPr/>
      </w:pPr>
      <w:bookmarkStart w:id="0" w:name="_Toc97389189"/>
      <w:r>
        <w:rPr/>
        <w:t>Introduction</w:t>
      </w:r>
      <w:bookmarkEnd w:id="0"/>
    </w:p>
    <w:p>
      <w:pPr>
        <w:pStyle w:val="Normal"/>
        <w:rPr>
          <w:color w:val="000000"/>
        </w:rPr>
      </w:pPr>
      <w:r>
        <w:rPr>
          <w:color w:val="000000"/>
        </w:rPr>
        <w:t xml:space="preserve">Today’s scientific research relies on a use as well as production of various types of research artifacts, a.k.a. research resources, ranging from digital to physical {schindler2019annotation}. One of key digital research artifacts, broadly used in a scientific investigations, is software. Many scientists </w:t>
      </w:r>
      <w:r>
        <w:rPr>
          <w:i/>
          <w:iCs/>
          <w:color w:val="000000"/>
        </w:rPr>
        <w:t>use</w:t>
      </w:r>
      <w:r>
        <w:rPr>
          <w:color w:val="000000"/>
        </w:rPr>
        <w:t xml:space="preserve"> already existing software for various purposes during their research as well as </w:t>
      </w:r>
      <w:r>
        <w:rPr>
          <w:i/>
          <w:iCs/>
          <w:color w:val="000000"/>
        </w:rPr>
        <w:t>create</w:t>
      </w:r>
      <w:r>
        <w:rPr>
          <w:color w:val="000000"/>
        </w:rPr>
        <w:t xml:space="preserve"> a new software as part of their research work {</w:t>
      </w:r>
      <w:r>
        <w:rPr/>
        <w:t>goble2014better</w:t>
      </w:r>
      <w:r>
        <w:rPr>
          <w:color w:val="000000"/>
        </w:rPr>
        <w:t xml:space="preserve"> , </w:t>
      </w:r>
      <w:r>
        <w:rPr/>
        <w:t>hannay2009scientists</w:t>
      </w:r>
      <w:r>
        <w:rPr>
          <w:color w:val="000000"/>
        </w:rPr>
        <w:t xml:space="preserve"> }.</w:t>
      </w:r>
    </w:p>
    <w:p>
      <w:pPr>
        <w:pStyle w:val="Normal"/>
        <w:rPr>
          <w:color w:val="000000"/>
        </w:rPr>
      </w:pPr>
      <w:r>
        <w:rPr>
          <w:color w:val="000000"/>
        </w:rPr>
        <w:t xml:space="preserve">Almost every software has information associated with it which can be extracted. Version, name of developer, license, abbreviation, URL, citation, release, extension, etc. are among the most obvious examples.  </w:t>
      </w:r>
    </w:p>
    <w:p>
      <w:pPr>
        <w:pStyle w:val="Normal"/>
        <w:rPr>
          <w:color w:val="000000"/>
        </w:rPr>
      </w:pPr>
      <w:r>
        <w:rPr>
          <w:color w:val="000000"/>
        </w:rPr>
        <w:t xml:space="preserve">However there are also other kinds of information about a software that is non-obvious and challenging to extract. For  example, in a given line of text in a research paper a software can be mentioned to indicate weather a researcher is </w:t>
      </w:r>
      <w:r>
        <w:rPr>
          <w:i/>
          <w:iCs/>
          <w:color w:val="000000"/>
        </w:rPr>
        <w:t>using</w:t>
      </w:r>
      <w:r>
        <w:rPr>
          <w:color w:val="000000"/>
        </w:rPr>
        <w:t xml:space="preserve"> a software for a particular purpose, introducing a novel software, providing repository information about the deposition of the software, or just mentioning the name of the software. In addition information about category of a software: such as application, plugin, programming environment, operating system, etc.  can also be concealed in a textual description in a scientific paper {schindler2021somesci}. </w:t>
      </w:r>
    </w:p>
    <w:p>
      <w:pPr>
        <w:pStyle w:val="Normal"/>
        <w:rPr>
          <w:color w:val="000000"/>
        </w:rPr>
      </w:pPr>
      <w:r>
        <w:rPr>
          <w:color w:val="000000"/>
        </w:rPr>
        <w:t xml:space="preserve">Extraction of all such variations of information about software from the scientific publications has critical importance. This is because, information about a software can be used to uniquely identify each software and avoid ambiguity regarding which software or version researchers have used in their literature. Being able to uniquely identify a software with its specification is also advantageous to guarantee reproducibility of research results as well as providing clear understanding how results of research have been produced {kruger2019literature}. In addition, knowledge about a software’s purpose of use can help to determine which set of software artifacts can be suitable for a given study or to compare results obtained from various software in a given study. Furthermore, knowledge about software use and purpose of use in the literature, supports semantic analysis and retrieval of scientific publications based on use of particular software {schindler2019annotation}. </w:t>
      </w:r>
    </w:p>
    <w:p>
      <w:pPr>
        <w:pStyle w:val="Normal"/>
        <w:rPr>
          <w:color w:val="000000"/>
        </w:rPr>
      </w:pPr>
      <w:r>
        <w:rPr>
          <w:color w:val="000000"/>
        </w:rPr>
        <w:t xml:space="preserve">Even though software citation principles have been already established by a scientific community {callaghan2014joint, smith2016software}, software citation practice in reality  is still informal and incomplete {schindler2021somesci}. This makes it difficult to extract information about software that would help to attribute credits to the creators of software, reproduce research results, unambiguously distinguish one software from another, etc. </w:t>
      </w:r>
    </w:p>
    <w:p>
      <w:pPr>
        <w:pStyle w:val="Normal"/>
        <w:rPr>
          <w:color w:val="000000"/>
        </w:rPr>
      </w:pPr>
      <w:r>
        <w:rPr>
          <w:color w:val="000000"/>
        </w:rPr>
        <w:t xml:space="preserve">Various manual and rule based techniques has been attempted in the past to extract information about software. However, machine/deep learning based techniques have not been exploited to their potential until very recently. The main reason was lack of training data which can support training of a classifier for software information extraction {schindler2021somesci}. Producing reliable ground truth data could be accomplished by crowd sourcing for general domains but it is expensive particularly for domain-specific and scientific publications as it requires expert domain knowledge {beltagy2019scibert}. Fortunately, identification of software mentions from scientific articles has drawn more attention over the past years and now various labelled data sets, such as BioNerDs {duck2013bionerds} , SoftCite {du2021softcite}, are available. Recently a more comprehensive data set, SoMeSci, has also been published.  SoMeSci contains high quality manually annotated data sets that cover broader range of information about software paving a way for a use of machine learning based approach for the automatic extraction of information about software {schindler2021somesci}. </w:t>
      </w:r>
    </w:p>
    <w:p>
      <w:pPr>
        <w:pStyle w:val="Heading2"/>
        <w:numPr>
          <w:ilvl w:val="1"/>
          <w:numId w:val="2"/>
        </w:numPr>
        <w:rPr/>
      </w:pPr>
      <w:bookmarkStart w:id="1" w:name="_Toc97389190"/>
      <w:r>
        <w:rPr/>
        <w:t>Scope</w:t>
      </w:r>
      <w:bookmarkEnd w:id="1"/>
    </w:p>
    <w:p>
      <w:pPr>
        <w:pStyle w:val="Normal"/>
        <w:rPr>
          <w:color w:val="000000"/>
        </w:rPr>
      </w:pPr>
      <w:r>
        <w:rPr>
          <w:color w:val="000000"/>
        </w:rPr>
        <w:t xml:space="preserve">This thesis work tries to apply machine learning technique using SoMeSci data set to automatically extract information about software mentions, particularly, to identify for what purpose a software is used in a given context of text. </w:t>
      </w:r>
    </w:p>
    <w:p>
      <w:pPr>
        <w:pStyle w:val="Normal"/>
        <w:rPr>
          <w:color w:val="000000"/>
        </w:rPr>
      </w:pPr>
      <w:r>
        <w:rPr>
          <w:color w:val="000000"/>
        </w:rPr>
        <w:t xml:space="preserve">To accomplish this, first possible list of software usage purposes have been identified via extensive analysis of literature and other sources like software ontologies and repositories. Then already existing annotations of software usage mentions in the SoMeSci data set has been extended with software purpose labels. </w:t>
      </w:r>
    </w:p>
    <w:p>
      <w:pPr>
        <w:pStyle w:val="Normal"/>
        <w:rPr>
          <w:color w:val="000000"/>
        </w:rPr>
      </w:pPr>
      <w:r>
        <w:rPr>
          <w:color w:val="000000"/>
        </w:rPr>
        <w:t>Once software usage mentions in the SoMeSci data set has been labelled with software purpose labels, the data set has been cleaned, analyzed, transformed, and used for classification purpose.</w:t>
      </w:r>
    </w:p>
    <w:p>
      <w:pPr>
        <w:pStyle w:val="Heading2"/>
        <w:numPr>
          <w:ilvl w:val="1"/>
          <w:numId w:val="2"/>
        </w:numPr>
        <w:rPr/>
      </w:pPr>
      <w:bookmarkStart w:id="2" w:name="_Toc97389191"/>
      <w:r>
        <w:rPr/>
        <w:t>Objectives of the research</w:t>
      </w:r>
      <w:bookmarkEnd w:id="2"/>
    </w:p>
    <w:p>
      <w:pPr>
        <w:pStyle w:val="Normal"/>
        <w:rPr/>
      </w:pPr>
      <w:r>
        <w:rPr/>
        <w:t>The main objectives to be accomplished in this thesis work are:</w:t>
      </w:r>
    </w:p>
    <w:p>
      <w:pPr>
        <w:pStyle w:val="ListParagraph"/>
        <w:numPr>
          <w:ilvl w:val="0"/>
          <w:numId w:val="18"/>
        </w:numPr>
        <w:rPr/>
      </w:pPr>
      <w:r>
        <w:rPr/>
        <w:t>To perform literature review on the importance of software in a research.</w:t>
      </w:r>
    </w:p>
    <w:p>
      <w:pPr>
        <w:pStyle w:val="ListParagraph"/>
        <w:numPr>
          <w:ilvl w:val="0"/>
          <w:numId w:val="18"/>
        </w:numPr>
        <w:rPr/>
      </w:pPr>
      <w:r>
        <w:rPr/>
        <w:t>To carry out analysis of literature and software ontologies to identify main types of purposes of software use in a research.</w:t>
      </w:r>
    </w:p>
    <w:p>
      <w:pPr>
        <w:pStyle w:val="ListParagraph"/>
        <w:numPr>
          <w:ilvl w:val="0"/>
          <w:numId w:val="18"/>
        </w:numPr>
        <w:rPr/>
      </w:pPr>
      <w:r>
        <w:rPr/>
        <w:t xml:space="preserve">To extend SoMeSci data set with software usage purpose annotations. </w:t>
      </w:r>
    </w:p>
    <w:p>
      <w:pPr>
        <w:pStyle w:val="ListParagraph"/>
        <w:numPr>
          <w:ilvl w:val="0"/>
          <w:numId w:val="18"/>
        </w:numPr>
        <w:rPr/>
      </w:pPr>
      <w:r>
        <w:rPr/>
        <w:t xml:space="preserve">To perform analysis of SoMeSci data set to drive interesting facts about the data set. </w:t>
      </w:r>
    </w:p>
    <w:p>
      <w:pPr>
        <w:pStyle w:val="ListParagraph"/>
        <w:numPr>
          <w:ilvl w:val="0"/>
          <w:numId w:val="18"/>
        </w:numPr>
        <w:rPr/>
      </w:pPr>
      <w:r>
        <w:rPr/>
        <w:t>To select and train a suitable classifier model.</w:t>
      </w:r>
    </w:p>
    <w:p>
      <w:pPr>
        <w:pStyle w:val="ListParagraph"/>
        <w:numPr>
          <w:ilvl w:val="0"/>
          <w:numId w:val="18"/>
        </w:numPr>
        <w:rPr/>
      </w:pPr>
      <w:r>
        <w:rPr/>
        <w:t>To optimize and evaluate the model for improved performance.</w:t>
      </w:r>
    </w:p>
    <w:p>
      <w:pPr>
        <w:pStyle w:val="Heading2"/>
        <w:numPr>
          <w:ilvl w:val="1"/>
          <w:numId w:val="2"/>
        </w:numPr>
        <w:rPr/>
      </w:pPr>
      <w:bookmarkStart w:id="3" w:name="_Toc97389192"/>
      <w:r>
        <w:rPr/>
        <w:t>Overview of the report</w:t>
      </w:r>
      <w:bookmarkEnd w:id="3"/>
      <w:r>
        <w:rPr/>
        <w:t xml:space="preserve"> </w:t>
      </w:r>
    </w:p>
    <w:p>
      <w:pPr>
        <w:pStyle w:val="Normal"/>
        <w:rPr/>
      </w:pPr>
      <w:r>
        <w:rPr/>
        <w:t>Chapter 1 makes a soft introduction about why it is important to extract information about software, specifies scope and objective of the thesis.</w:t>
      </w:r>
    </w:p>
    <w:p>
      <w:pPr>
        <w:pStyle w:val="Normal"/>
        <w:rPr/>
      </w:pPr>
      <w:r>
        <w:rPr/>
        <w:t xml:space="preserve">Chapter 2 focuses on highlighting the role of software in a research to indicate driving information about software from scientific publications is an important task. </w:t>
      </w:r>
    </w:p>
    <w:p>
      <w:pPr>
        <w:pStyle w:val="Normal"/>
        <w:rPr/>
      </w:pPr>
      <w:r>
        <w:rPr/>
        <w:t xml:space="preserve">Chapter 3 focuses to identify possible types of software usage purposes from literature and software ontology. This is an important step taken to extend software usage statements in the SoMeSci data set with software purpose annotations. </w:t>
      </w:r>
    </w:p>
    <w:p>
      <w:pPr>
        <w:pStyle w:val="Normal"/>
        <w:rPr/>
      </w:pPr>
      <w:r>
        <w:rPr/>
        <w:t xml:space="preserve">Chapter 4 is about the data set.  It explains how SoMeSci data set has been extended with software purpose annotations, annotation tool used, and the annotation process. In addition explains about data pre-processing, transformation to suitable format and splitting for classification purpose. At the end, results of analysis of the extended SoMeSci data set has been presented. </w:t>
      </w:r>
    </w:p>
    <w:p>
      <w:pPr>
        <w:pStyle w:val="Normal"/>
        <w:rPr/>
      </w:pPr>
      <w:r>
        <w:rPr/>
        <w:t xml:space="preserve">Chapter 5 discusses and compares a various models suitable for  classification of software purpose from a text. </w:t>
      </w:r>
    </w:p>
    <w:p>
      <w:pPr>
        <w:pStyle w:val="Normal"/>
        <w:rPr/>
      </w:pPr>
      <w:r>
        <w:rPr/>
        <w:t xml:space="preserve">Chapter 6 focuses model training , optimization and evaluation of various scenarios. </w:t>
      </w:r>
    </w:p>
    <w:p>
      <w:pPr>
        <w:pStyle w:val="Normal"/>
        <w:rPr/>
      </w:pPr>
      <w:r>
        <w:rPr/>
        <w:t xml:space="preserve">Chapter 7 discusses about classification and results  of the evaluation. </w:t>
      </w:r>
    </w:p>
    <w:p>
      <w:pPr>
        <w:pStyle w:val="Normal"/>
        <w:rPr/>
      </w:pPr>
      <w:r>
        <w:rPr/>
        <w:t>Chapter 8 summarizes results and provides conclusion.</w:t>
      </w:r>
    </w:p>
    <w:p>
      <w:pPr>
        <w:pStyle w:val="Heading2"/>
        <w:numPr>
          <w:ilvl w:val="1"/>
          <w:numId w:val="2"/>
        </w:numPr>
        <w:rPr/>
      </w:pPr>
      <w:bookmarkStart w:id="4" w:name="_Toc97389193"/>
      <w:r>
        <w:rPr/>
        <w:t>Summary</w:t>
      </w:r>
      <w:bookmarkEnd w:id="4"/>
      <w:r>
        <w:rPr/>
        <w:t xml:space="preserve"> </w:t>
      </w:r>
    </w:p>
    <w:p>
      <w:pPr>
        <w:pStyle w:val="Normal"/>
        <w:rPr/>
      </w:pPr>
      <w:r>
        <w:rPr/>
        <w:t xml:space="preserve">This chapter has presented a gentle introduction into types of information associated with software artifacts, extraction approaches and why it is important to extract information about software. The data set to be used, scope and goal of the work has also been discussed. </w:t>
      </w:r>
    </w:p>
    <w:p>
      <w:pPr>
        <w:pStyle w:val="Normal"/>
        <w:rPr/>
      </w:pPr>
      <w:r>
        <w:rPr/>
        <w:t xml:space="preserve">The next chapter presents the role of software in a modern research to give more elaborate understanding about the impact of software in a scientific investigations indicating why it is worth to extract information about software.  </w:t>
      </w:r>
      <w:r>
        <w:br w:type="page"/>
      </w:r>
    </w:p>
    <w:p>
      <w:pPr>
        <w:pStyle w:val="Normal"/>
        <w:rPr/>
      </w:pPr>
      <w:r>
        <w:rPr/>
        <w:t xml:space="preserve"> </w:t>
      </w:r>
    </w:p>
    <w:p>
      <w:pPr>
        <w:pStyle w:val="Heading1"/>
        <w:numPr>
          <w:ilvl w:val="0"/>
          <w:numId w:val="2"/>
        </w:numPr>
        <w:rPr/>
      </w:pPr>
      <w:bookmarkStart w:id="5" w:name="_Toc97389194"/>
      <w:r>
        <w:rPr/>
        <w:t>The role of Software in Scientific research</w:t>
      </w:r>
      <w:bookmarkEnd w:id="5"/>
    </w:p>
    <w:p>
      <w:pPr>
        <w:pStyle w:val="Heading2"/>
        <w:numPr>
          <w:ilvl w:val="1"/>
          <w:numId w:val="2"/>
        </w:numPr>
        <w:rPr/>
      </w:pPr>
      <w:bookmarkStart w:id="6" w:name="_Toc97389195"/>
      <w:r>
        <w:rPr/>
        <w:t>Introduction</w:t>
      </w:r>
      <w:bookmarkEnd w:id="6"/>
      <w:r>
        <w:rPr/>
        <w:t xml:space="preserve"> </w:t>
      </w:r>
    </w:p>
    <w:p>
      <w:pPr>
        <w:pStyle w:val="Normal"/>
        <w:rPr/>
      </w:pPr>
      <w:r>
        <w:rPr/>
        <w:t xml:space="preserve">Nowadays scientific research is unthinkable without a use of software and investigations in various areas of science are becoming increasingly reliant on software tools {goble2014better, storer2017bridging, hannay2009scientists, jimenez2017four}.  </w:t>
      </w:r>
    </w:p>
    <w:p>
      <w:pPr>
        <w:pStyle w:val="Normal"/>
        <w:rPr/>
      </w:pPr>
      <w:r>
        <w:rPr/>
        <w:t xml:space="preserve">A software is very important asset for building a scientific knowledge and more discoveries in a research are made possible than ever by a use of software tools that automate processing of huge amount of data {jimenez2017four}. Typically a software is used in a research for data processing tasks such as data analysis, modeling, simulation, control processes, knowledge dissemination, etc. {hannay2009scientists, pan2016disciplinary}. </w:t>
      </w:r>
    </w:p>
    <w:p>
      <w:pPr>
        <w:pStyle w:val="Normal"/>
        <w:rPr/>
      </w:pPr>
      <w:r>
        <w:rPr/>
        <w:t xml:space="preserve">In modern research, a scientific software is as important as any lab-equipment {wilson2014best}. However, the development of scientific software is much more complicated and fundamentally different from an ordinary commercial software like accounting software. Scientific software requires specialized domain knowledge for its development and requires a direct involvement of domain expert or scientist {wilson2014best, segal2008developing}. Due to this, an increasing number of scientists are developing a software as part of their research work or directly taking part in the development process of a research software {jimenez2017four, kanewala2014testing}. </w:t>
      </w:r>
    </w:p>
    <w:p>
      <w:pPr>
        <w:pStyle w:val="Normal"/>
        <w:rPr/>
      </w:pPr>
      <w:r>
        <w:rPr/>
        <w:t>According to surveys conducted in the UK and USA, 2008 and 2017 respectively, most scientists agree that software plays an important role in their research work {hettrick2014uk, nangia2017track}. Participants of the survey, in UK, were 2000 researchers working in various areas of science in roles ranging from student to senior academic staff whereas participants of the survey, in USA, were members of the US National Postdoctoral Association.</w:t>
      </w:r>
    </w:p>
    <w:p>
      <w:pPr>
        <w:pStyle w:val="Normal"/>
        <w:rPr/>
      </w:pPr>
      <w:r>
        <w:rPr/>
        <w:t>The results from of UK survey {hettrick2014uk} indicate that :</w:t>
      </w:r>
    </w:p>
    <w:p>
      <w:pPr>
        <w:pStyle w:val="ListParagraph"/>
        <w:numPr>
          <w:ilvl w:val="0"/>
          <w:numId w:val="4"/>
        </w:numPr>
        <w:rPr/>
      </w:pPr>
      <w:r>
        <w:rPr/>
        <w:t>38% of researchers spend at least 20% of their time developing a software.</w:t>
      </w:r>
    </w:p>
    <w:p>
      <w:pPr>
        <w:pStyle w:val="ListParagraph"/>
        <w:numPr>
          <w:ilvl w:val="0"/>
          <w:numId w:val="4"/>
        </w:numPr>
        <w:rPr/>
      </w:pPr>
      <w:r>
        <w:rPr/>
        <w:t>Almost half of scientists spend more time creating software as part of their research work than five years ago .</w:t>
      </w:r>
    </w:p>
    <w:p>
      <w:pPr>
        <w:pStyle w:val="ListParagraph"/>
        <w:numPr>
          <w:ilvl w:val="0"/>
          <w:numId w:val="4"/>
        </w:numPr>
        <w:rPr/>
      </w:pPr>
      <w:r>
        <w:rPr/>
        <w:t>Over 50% of survey respondents reported that they develop their own software.</w:t>
      </w:r>
    </w:p>
    <w:p>
      <w:pPr>
        <w:pStyle w:val="ListParagraph"/>
        <w:numPr>
          <w:ilvl w:val="0"/>
          <w:numId w:val="4"/>
        </w:numPr>
        <w:rPr/>
      </w:pPr>
      <w:r>
        <w:rPr/>
        <w:t>Nearly 70% claim that their research directly depends on use of a software &amp;</w:t>
      </w:r>
    </w:p>
    <w:p>
      <w:pPr>
        <w:pStyle w:val="ListParagraph"/>
        <w:numPr>
          <w:ilvl w:val="0"/>
          <w:numId w:val="4"/>
        </w:numPr>
        <w:rPr/>
      </w:pPr>
      <w:r>
        <w:rPr/>
        <w:t>Over 90% of scientists say software is important for their research.</w:t>
      </w:r>
    </w:p>
    <w:p>
      <w:pPr>
        <w:pStyle w:val="Normal"/>
        <w:rPr/>
      </w:pPr>
      <w:r>
        <w:rPr/>
        <w:t>The results from of USA survey {nangia2017track} indicate that:</w:t>
      </w:r>
    </w:p>
    <w:p>
      <w:pPr>
        <w:pStyle w:val="ListParagraph"/>
        <w:numPr>
          <w:ilvl w:val="0"/>
          <w:numId w:val="5"/>
        </w:numPr>
        <w:rPr/>
      </w:pPr>
      <w:r>
        <w:rPr/>
        <w:t>Over 90% of scientists use software.</w:t>
      </w:r>
    </w:p>
    <w:p>
      <w:pPr>
        <w:pStyle w:val="ListParagraph"/>
        <w:numPr>
          <w:ilvl w:val="0"/>
          <w:numId w:val="5"/>
        </w:numPr>
        <w:rPr/>
      </w:pPr>
      <w:r>
        <w:rPr/>
        <w:t>63% of respondents state that their research is impossible with out using software.</w:t>
      </w:r>
    </w:p>
    <w:p>
      <w:pPr>
        <w:pStyle w:val="ListParagraph"/>
        <w:numPr>
          <w:ilvl w:val="0"/>
          <w:numId w:val="5"/>
        </w:numPr>
        <w:rPr/>
      </w:pPr>
      <w:r>
        <w:rPr/>
        <w:t>31% of scientists say that they could do their work without using a software but more effort would require.</w:t>
      </w:r>
    </w:p>
    <w:p>
      <w:pPr>
        <w:pStyle w:val="ListParagraph"/>
        <w:numPr>
          <w:ilvl w:val="0"/>
          <w:numId w:val="5"/>
        </w:numPr>
        <w:rPr/>
      </w:pPr>
      <w:r>
        <w:rPr/>
        <w:t>Only 6% of survey respondents say that there would be no significant difference in their task if they do not use software.</w:t>
      </w:r>
    </w:p>
    <w:p>
      <w:pPr>
        <w:pStyle w:val="Normal"/>
        <w:rPr/>
      </w:pPr>
      <w:r>
        <w:rPr/>
        <w:t xml:space="preserve">Overall, results from the two surveys clearly indicate that software is pervasive in scientific investigations and many researchers use as well as develop a software for their research. </w:t>
      </w:r>
    </w:p>
    <w:p>
      <w:pPr>
        <w:pStyle w:val="Normal"/>
        <w:rPr/>
      </w:pPr>
      <w:r>
        <w:rPr/>
        <w:t>Even though software plays an important role in a modern research, usually the contributions of software is understated. This can be seen from the poor citation practice of software in research papers across several fields of research {schindler2021somesci,yang2018important, pan2016disciplinary}. In an attempt to promote the recognition of the roles of scientific software in a research, the ReSA has collected literatures that evident the roles software play in a research, at Zetoro group library. The main aim of ReSA is to influences decision makers to acknowledge contributions of a research software and give credits to its developers.</w:t>
      </w:r>
    </w:p>
    <w:p>
      <w:pPr>
        <w:pStyle w:val="Normal"/>
        <w:rPr/>
      </w:pPr>
      <w:r>
        <w:rPr/>
        <w:t>The next section presents more details about the role of software: in general, in specific domains, and in research breakthroughs.</w:t>
      </w:r>
    </w:p>
    <w:p>
      <w:pPr>
        <w:pStyle w:val="Heading2"/>
        <w:numPr>
          <w:ilvl w:val="1"/>
          <w:numId w:val="2"/>
        </w:numPr>
        <w:rPr/>
      </w:pPr>
      <w:bookmarkStart w:id="7" w:name="_Toc97389196"/>
      <w:r>
        <w:rPr/>
        <w:t>General roles of software in a research</w:t>
      </w:r>
      <w:bookmarkEnd w:id="7"/>
      <w:r>
        <w:rPr/>
        <w:t xml:space="preserve"> </w:t>
      </w:r>
    </w:p>
    <w:p>
      <w:pPr>
        <w:pStyle w:val="Normal"/>
        <w:rPr/>
      </w:pPr>
      <w:r>
        <w:rPr/>
        <w:t xml:space="preserve">Software is playing crucial roles in a research and making a shift in a research culture in terms of  enabling automation of analysis pipelines, creation of new ways of analysis via computational models, supporting sophisticated analysis of large volume of data, documentation of a research, etc. {jay2020software}. </w:t>
      </w:r>
    </w:p>
    <w:p>
      <w:pPr>
        <w:pStyle w:val="Normal"/>
        <w:rPr/>
      </w:pPr>
      <w:r>
        <w:rPr/>
        <w:t>Some of the most general roles of a software in a research are:</w:t>
      </w:r>
    </w:p>
    <w:p>
      <w:pPr>
        <w:pStyle w:val="ListParagraph"/>
        <w:numPr>
          <w:ilvl w:val="0"/>
          <w:numId w:val="3"/>
        </w:numPr>
        <w:rPr/>
      </w:pPr>
      <w:r>
        <w:rPr>
          <w:i/>
          <w:iCs/>
        </w:rPr>
        <w:t>A software dictates the quality of a research outcome</w:t>
      </w:r>
      <w:r>
        <w:rPr/>
        <w:t xml:space="preserve"> {hannay2009scientists}. Outcome of a research becomes unreliable or even useless if there is an error in the software {soergel2014rampant}. For example, several scientists retracted their scientific publications up on a retrospective discovery of a bug in their software {wilson2014best,merali2010computational,miller2006scientist}. A more palpable failure of a research ambition due to an error in the software, for instance, is the failure of </w:t>
      </w:r>
      <w:r>
        <w:rPr>
          <w:rFonts w:cs="Arial"/>
          <w:i/>
          <w:iCs/>
          <w:color w:val="202122"/>
          <w:shd w:fill="FFFFFF" w:val="clear"/>
        </w:rPr>
        <w:t>Ariane rocket</w:t>
      </w:r>
      <w:r>
        <w:rPr>
          <w:rFonts w:cs="Arial"/>
          <w:color w:val="202122"/>
          <w:shd w:fill="FFFFFF" w:val="clear"/>
        </w:rPr>
        <w:t xml:space="preserve"> in 1996 {enwiki:1054482061}.  </w:t>
      </w:r>
    </w:p>
    <w:p>
      <w:pPr>
        <w:pStyle w:val="ListParagraph"/>
        <w:numPr>
          <w:ilvl w:val="0"/>
          <w:numId w:val="3"/>
        </w:numPr>
        <w:rPr/>
      </w:pPr>
      <w:r>
        <w:rPr/>
        <w:t>Software helps to explore und understand a research problem {hannay2009scientists}.</w:t>
      </w:r>
    </w:p>
    <w:p>
      <w:pPr>
        <w:pStyle w:val="ListParagraph"/>
        <w:numPr>
          <w:ilvl w:val="0"/>
          <w:numId w:val="3"/>
        </w:numPr>
        <w:rPr/>
      </w:pPr>
      <w:r>
        <w:rPr/>
        <w:t xml:space="preserve">Results from a scientific software is presented as an evidence to support a research conclusion {kanewala2014testing}. </w:t>
      </w:r>
    </w:p>
    <w:p>
      <w:pPr>
        <w:pStyle w:val="ListParagraph"/>
        <w:numPr>
          <w:ilvl w:val="0"/>
          <w:numId w:val="3"/>
        </w:numPr>
        <w:rPr/>
      </w:pPr>
      <w:r>
        <w:rPr/>
        <w:t xml:space="preserve">A software also helps to document a research process and to </w:t>
      </w:r>
      <w:r>
        <w:rPr>
          <w:i/>
          <w:iCs/>
        </w:rPr>
        <w:t xml:space="preserve">validate results of a given research </w:t>
      </w:r>
      <w:r>
        <w:rPr/>
        <w:t>{jay2020software}. Executable cells in a Jupyter notebook is one real world example where a software can be used to validate a research result.</w:t>
      </w:r>
    </w:p>
    <w:p>
      <w:pPr>
        <w:pStyle w:val="ListParagraph"/>
        <w:numPr>
          <w:ilvl w:val="0"/>
          <w:numId w:val="3"/>
        </w:numPr>
        <w:rPr/>
      </w:pPr>
      <w:r>
        <w:rPr/>
        <w:t xml:space="preserve">Software allows experiments to be made beyond constrains of the physical world. This is because experiments that run on a computer are not limited by processes that occur in nature but only by the laws imbedded in the computer code {wolfram1984computer}. </w:t>
      </w:r>
    </w:p>
    <w:p>
      <w:pPr>
        <w:pStyle w:val="Heading2"/>
        <w:numPr>
          <w:ilvl w:val="1"/>
          <w:numId w:val="2"/>
        </w:numPr>
        <w:rPr/>
      </w:pPr>
      <w:bookmarkStart w:id="8" w:name="_Toc97389197"/>
      <w:r>
        <w:rPr/>
        <w:t>Domain specific examples</w:t>
      </w:r>
      <w:bookmarkEnd w:id="8"/>
    </w:p>
    <w:p>
      <w:pPr>
        <w:pStyle w:val="Normal"/>
        <w:rPr/>
      </w:pPr>
      <w:r>
        <w:rPr/>
        <w:t>A software is being extensively used for a research in various areas of science such as physics, chemistry, space science, life science and so on.</w:t>
      </w:r>
    </w:p>
    <w:p>
      <w:pPr>
        <w:pStyle w:val="Normal"/>
        <w:rPr/>
      </w:pPr>
      <w:r>
        <w:rPr/>
        <w:t>The physics research facility, the Large Hydron Collider at CERN, for instance uses a software with more than 5 million lines of code which is used for processing of terabytes of data generated from experiments {storer2017bridging}.</w:t>
      </w:r>
    </w:p>
    <w:p>
      <w:pPr>
        <w:pStyle w:val="Normal"/>
        <w:rPr/>
      </w:pPr>
      <w:r>
        <w:rPr/>
        <w:t xml:space="preserve">In a nuclear research, a software is being developed increasingly to be used for experiments {yan2017case}. For example, testing a modification in a nuclear weapon can not be done on a field, but instead a software that simulate the impact of modification is usually used {kanewala2014testing}. This is because testing of a nuclear weapon on a field is banned by regulations like nuclear test ban treaties (NTBT) in addition to the potential disaster that testing a nuclear weapon poses to the environment and life {enwiki:1053274189}. </w:t>
      </w:r>
    </w:p>
    <w:p>
      <w:pPr>
        <w:pStyle w:val="Normal"/>
        <w:rPr/>
      </w:pPr>
      <w:r>
        <w:rPr/>
        <w:t xml:space="preserve">In chemistry research, a software can be used to model and simulate chemical processes that are challenging, too complex or expensive to conduct in reality. Karplus and Levitt used computer simulations for their joint-research “the development of multi-scale models for complex chemical systems”  and won a Nobel prize in 2013 for their work {storer2017bridging, andre2014nobel}. </w:t>
      </w:r>
    </w:p>
    <w:p>
      <w:pPr>
        <w:pStyle w:val="Normal"/>
        <w:rPr/>
      </w:pPr>
      <w:r>
        <w:rPr/>
        <w:t>In a climate and environmental studies, software is used to make predictions about climate changes. For example historical temperature data can be integrated to make predictions about future temperature variations {storer2017bridging}.</w:t>
      </w:r>
    </w:p>
    <w:p>
      <w:pPr>
        <w:pStyle w:val="Normal"/>
        <w:rPr/>
      </w:pPr>
      <w:r>
        <w:rPr/>
        <w:t>In a space science, space probes heavily rely on software. In this case a software helps navigate space crafts to other planets, processes and transmits scientific data back to Earth for further processing, helps researchers interpret results, etc.{lutz2011software}.</w:t>
      </w:r>
    </w:p>
    <w:p>
      <w:pPr>
        <w:pStyle w:val="Normal"/>
        <w:rPr/>
      </w:pPr>
      <w:r>
        <w:rPr/>
        <w:t>In medical research and diagnosis, imaging software plays a critical role to assist medical researchers, for instance, for early isolation of cancer cells.  The main reason for low chance of survival from cancer is mainly due to late detection of cancer cells in the body. This makes a diagnosis of cancer to be a time critical task and early identification of cancer implies curability of a disease and a higher chance of survival {wagner2004challenges}. Especially on the early stages, it is not straight forward to determine which cells are likely to develop a cancer. For this reason, medical scientists use different types of software to identify cancer cell or to decide weather a tumor is malignant or not. Using a software, they could perform various kinds of analysis and processing on imageries obtained from scans such as MRI or CT Scan {al2012lung}. An example of software that is used for cancer imaging research is DMRI. Such software is extensively used by many researchers, more than 75,000 downloads every year {norton2017slicerdmri}. Therefore, it is clear that software plays a critical role in medicine, to diagnose diseases and ultimately to save life.</w:t>
      </w:r>
    </w:p>
    <w:p>
      <w:pPr>
        <w:pStyle w:val="Normal"/>
        <w:rPr/>
      </w:pPr>
      <w:r>
        <w:rPr/>
        <w:t>Software plays an important role in power system planning and operation as well. One of the major activities in power system operation is contingency analysis. During contingency analysis, engineers determine violations of power grid operation conditions, such as overloading, which might occur when outage of a transmission line or a power generation unit happens. Contingency analysis helps to understand power system behavior after outages and gives an opportunity to take preventative actions {mishra2012contingency}. Power grids are extremely complex and such kind of analysis tasks are unimaginable with out a use of software. An example of software that is used to perform contingency analysis in the power system operation is  Power World software {powerworld.com}.</w:t>
      </w:r>
    </w:p>
    <w:p>
      <w:pPr>
        <w:pStyle w:val="Normal"/>
        <w:rPr/>
      </w:pPr>
      <w:r>
        <w:rPr/>
        <w:t>Though it is not possible to mention the role and use of software across all areas of science and research, the above examples serve to be a good sample to see how ubiquitous the impact of software is  almost in all research areas</w:t>
      </w:r>
      <w:del w:id="0" w:author="Bekalue Tadesse" w:date="2022-03-05T17:12:00Z">
        <w:r>
          <w:rPr/>
          <w:delText xml:space="preserve"> of science</w:delText>
        </w:r>
      </w:del>
      <w:r>
        <w:rPr/>
        <w:t xml:space="preserve">. </w:t>
      </w:r>
    </w:p>
    <w:p>
      <w:pPr>
        <w:pStyle w:val="Heading2"/>
        <w:numPr>
          <w:ilvl w:val="1"/>
          <w:numId w:val="2"/>
        </w:numPr>
        <w:rPr/>
      </w:pPr>
      <w:bookmarkStart w:id="9" w:name="_Toc97389198"/>
      <w:r>
        <w:rPr/>
        <w:t>The role of software in research breakthroughs</w:t>
      </w:r>
      <w:bookmarkEnd w:id="9"/>
    </w:p>
    <w:p>
      <w:pPr>
        <w:pStyle w:val="Normal"/>
        <w:rPr/>
      </w:pPr>
      <w:r>
        <w:rPr/>
        <w:t>The impact of software is more pronounced and easy to observe when scientists achieve ground breaking results</w:t>
      </w:r>
      <w:ins w:id="1" w:author="Bekalue Tadesse" w:date="2022-03-05T17:14:00Z">
        <w:r>
          <w:rPr/>
          <w:t xml:space="preserve">. </w:t>
        </w:r>
      </w:ins>
      <w:r>
        <w:rPr/>
        <w:t xml:space="preserve"> </w:t>
      </w:r>
      <w:del w:id="2" w:author="Bekalue Tadesse" w:date="2022-03-05T17:14:00Z">
        <w:r>
          <w:rPr/>
          <w:delText xml:space="preserve">and </w:delText>
        </w:r>
      </w:del>
      <w:ins w:id="3" w:author="Bekalue Tadesse" w:date="2022-03-05T17:14:00Z">
        <w:r>
          <w:rPr/>
          <w:t>T</w:t>
        </w:r>
      </w:ins>
      <w:del w:id="4" w:author="Bekalue Tadesse" w:date="2022-03-05T17:14:00Z">
        <w:r>
          <w:rPr/>
          <w:delText>t</w:delText>
        </w:r>
      </w:del>
      <w:r>
        <w:rPr/>
        <w:t xml:space="preserve">he use of software enabled scientists to produce better scientific discoveries and achieve research breakthroughs {goble2014better}. </w:t>
      </w:r>
    </w:p>
    <w:p>
      <w:pPr>
        <w:pStyle w:val="Normal"/>
        <w:rPr/>
      </w:pPr>
      <w:r>
        <w:rPr/>
        <w:t>One good example of research breakthrough made</w:t>
      </w:r>
      <w:del w:id="5" w:author="Bekalue Tadesse" w:date="2022-03-05T17:16:00Z">
        <w:r>
          <w:rPr/>
          <w:delText xml:space="preserve"> possible</w:delText>
        </w:r>
      </w:del>
      <w:r>
        <w:rPr/>
        <w:t xml:space="preserve">, because of use of software in a scientific investigation,  is creation of the very first visual representation of a black hole using an open source software NumFOCUS {event2019first}. To observe a black hole that is 55 million light years away, it would have required to build a huge telescope of size of planet earth. But instead of building one giant telescope, which is not possible any way, hundreds of scientists spent decades of years creating a global network of telescopes, known as Event Horizon Telescope (EHT) {enwiki:1052167868}, synchronized precisely using atomic clocks. </w:t>
      </w:r>
    </w:p>
    <w:p>
      <w:pPr>
        <w:pStyle w:val="Normal"/>
        <w:rPr/>
      </w:pPr>
      <w:r>
        <w:rPr/>
        <w:t xml:space="preserve">The EHT gathered a huge amount of data for years. However there was a lot of noise in the collected data because the EHT was a network  non-similar telescopes. In addition, the radio signals were coming through attenuated due to atmospheric effects like water vapor, clouds, turbulence … etc. { </w:t>
      </w:r>
      <w:hyperlink r:id="rId2">
        <w:r>
          <w:rPr>
            <w:rStyle w:val="InternetLink"/>
          </w:rPr>
          <w:t>https://numfocus.org/case-studies/first-photograph-black-hole</w:t>
        </w:r>
      </w:hyperlink>
      <w:r>
        <w:rPr/>
        <w:t xml:space="preserve"> }.</w:t>
      </w:r>
    </w:p>
    <w:p>
      <w:pPr>
        <w:pStyle w:val="Normal"/>
        <w:rPr/>
      </w:pPr>
      <w:r>
        <w:rPr/>
        <w:t xml:space="preserve">Therefore the scientists had to use various algorithms and data analysis pipelines. The resulting image from various data processing was compared to ensure the integrity of the result. This huge scientific breakthrough in a space research, can be attributed to the use of powerful data processing software. </w:t>
      </w:r>
    </w:p>
    <w:p>
      <w:pPr>
        <w:pStyle w:val="Heading2"/>
        <w:numPr>
          <w:ilvl w:val="1"/>
          <w:numId w:val="2"/>
        </w:numPr>
        <w:rPr>
          <w:rFonts w:eastAsia="Calibri" w:cs="" w:cstheme="minorBidi" w:eastAsiaTheme="minorHAnsi"/>
          <w:sz w:val="24"/>
          <w:szCs w:val="24"/>
        </w:rPr>
      </w:pPr>
      <w:bookmarkStart w:id="10" w:name="_Toc97389199"/>
      <w:r>
        <w:rPr/>
        <w:t>Summary</w:t>
      </w:r>
      <w:bookmarkEnd w:id="10"/>
      <w:r>
        <w:rPr/>
        <w:t xml:space="preserve"> </w:t>
      </w:r>
    </w:p>
    <w:p>
      <w:pPr>
        <w:pStyle w:val="Normal"/>
        <w:rPr/>
      </w:pPr>
      <w:r>
        <w:rPr/>
        <w:t xml:space="preserve">In this chapter, it has been explained how important and pervasive software in a scientific research is and the impact overall. The next chapter focuses to identify main categories of software usage purposes from the literature and  software ontologies.  </w:t>
      </w:r>
      <w:r>
        <w:br w:type="page"/>
      </w:r>
    </w:p>
    <w:p>
      <w:pPr>
        <w:pStyle w:val="Heading1"/>
        <w:numPr>
          <w:ilvl w:val="0"/>
          <w:numId w:val="2"/>
        </w:numPr>
        <w:rPr/>
      </w:pPr>
      <w:bookmarkStart w:id="11" w:name="_Toc97389200"/>
      <w:r>
        <w:rPr/>
        <w:t>Software usage purpose</w:t>
      </w:r>
      <w:bookmarkEnd w:id="11"/>
    </w:p>
    <w:p>
      <w:pPr>
        <w:pStyle w:val="Heading2"/>
        <w:numPr>
          <w:ilvl w:val="1"/>
          <w:numId w:val="2"/>
        </w:numPr>
        <w:rPr/>
      </w:pPr>
      <w:bookmarkStart w:id="12" w:name="_Toc97389201"/>
      <w:r>
        <w:rPr/>
        <w:t>Introduction</w:t>
      </w:r>
      <w:bookmarkEnd w:id="12"/>
      <w:r>
        <w:rPr/>
        <w:t xml:space="preserve"> </w:t>
      </w:r>
    </w:p>
    <w:p>
      <w:pPr>
        <w:pStyle w:val="Normal"/>
        <w:rPr/>
      </w:pPr>
      <w:r>
        <w:rPr/>
        <w:t xml:space="preserve">In scientific investigations broad range of software is being employed for various purposes. In terms of size, software ranges from simple script to extremely complex one with millions of lines of code. In terms task, a software can be used for execution of rudimentary tasks to computation of extremely complex ones. Typical examples of purpose of software use for scientific investigation are simulation, modelling, data analysis, etc. {goble2014better}. </w:t>
      </w:r>
    </w:p>
    <w:p>
      <w:pPr>
        <w:pStyle w:val="Normal"/>
        <w:rPr/>
      </w:pPr>
      <w:r>
        <w:rPr/>
        <w:t xml:space="preserve">To be able to automatically identify, from context, for what purpose a software is used in a scientific </w:t>
      </w:r>
      <w:del w:id="6" w:author="Bekalue Tadesse" w:date="2022-03-05T17:25:00Z">
        <w:r>
          <w:rPr/>
          <w:delText>text</w:delText>
        </w:r>
      </w:del>
      <w:ins w:id="7" w:author="Bekalue Tadesse" w:date="2022-03-05T17:25:00Z">
        <w:r>
          <w:rPr/>
          <w:t>pa</w:t>
        </w:r>
      </w:ins>
      <w:ins w:id="8" w:author="Bekalue Tadesse" w:date="2022-03-05T17:26:00Z">
        <w:r>
          <w:rPr/>
          <w:t>per</w:t>
        </w:r>
      </w:ins>
      <w:r>
        <w:rPr/>
        <w:t>, a classifier algorithm has to be trained on a manually annotated dataset that indicate software usage purpose. The SoMeSci data set already has annotations about type of software, type of software mentions, etc. and only require extension with software purpose annotation so that it can be used for training a software usage purpose classifier. However, a comprehensive list of potential software usage purposes has to be identified before hand. To enumerate possible software purposes of usage, three things have been done in this thesis. These are:</w:t>
      </w:r>
    </w:p>
    <w:p>
      <w:pPr>
        <w:pStyle w:val="ListParagraph"/>
        <w:numPr>
          <w:ilvl w:val="0"/>
          <w:numId w:val="15"/>
        </w:numPr>
        <w:rPr/>
      </w:pPr>
      <w:r>
        <w:rPr/>
        <w:t xml:space="preserve">Analysis of literatures </w:t>
      </w:r>
    </w:p>
    <w:p>
      <w:pPr>
        <w:pStyle w:val="ListParagraph"/>
        <w:numPr>
          <w:ilvl w:val="0"/>
          <w:numId w:val="15"/>
        </w:numPr>
        <w:rPr/>
      </w:pPr>
      <w:r>
        <w:rPr/>
        <w:t>Analysis of software ontologies</w:t>
      </w:r>
    </w:p>
    <w:p>
      <w:pPr>
        <w:pStyle w:val="ListParagraph"/>
        <w:numPr>
          <w:ilvl w:val="0"/>
          <w:numId w:val="15"/>
        </w:numPr>
        <w:rPr/>
      </w:pPr>
      <w:r>
        <w:rPr/>
        <w:t>Analysis of Sci-Crunch repository</w:t>
      </w:r>
    </w:p>
    <w:p>
      <w:pPr>
        <w:pStyle w:val="Normal"/>
        <w:rPr/>
      </w:pPr>
      <w:r>
        <w:rPr/>
        <w:t xml:space="preserve">After identifying a list of potential software usage purposes, the list has been consolidated further to narrow down the list to a more comprehensive list of software usage purposes for convenience during annotation of data set. </w:t>
      </w:r>
    </w:p>
    <w:p>
      <w:pPr>
        <w:pStyle w:val="Normal"/>
        <w:rPr/>
      </w:pPr>
      <w:r>
        <w:rPr/>
        <w:t xml:space="preserve">This section elaborates the analysis procedure of a list of resources mentioned above to identify possible software usage purposes.  </w:t>
      </w:r>
    </w:p>
    <w:p>
      <w:pPr>
        <w:pStyle w:val="Heading2"/>
        <w:numPr>
          <w:ilvl w:val="1"/>
          <w:numId w:val="2"/>
        </w:numPr>
        <w:rPr/>
      </w:pPr>
      <w:bookmarkStart w:id="13" w:name="_Toc97389202"/>
      <w:r>
        <w:rPr/>
        <w:t>Analysis of literature</w:t>
      </w:r>
      <w:del w:id="9" w:author="Bekalue Tadesse" w:date="2022-03-05T18:21:00Z">
        <w:bookmarkEnd w:id="13"/>
        <w:r>
          <w:rPr/>
          <w:delText xml:space="preserve">s </w:delText>
        </w:r>
      </w:del>
    </w:p>
    <w:p>
      <w:pPr>
        <w:pStyle w:val="Normal"/>
        <w:rPr/>
      </w:pPr>
      <w:r>
        <w:rPr/>
        <w:t xml:space="preserve">In a research, scientists follow scientific method to discover knowledge. Typically, scientists begin with a question and attempt to answer questions through a research and propose hypothetical answers for their questions. Then, they test the proposed hypothesis by conducting various experiments. Although all scientists do not follow the exact same procedure, the over all idea remains the same {enwiki:1061107378- Scientific method}. This is where a software use comes into play, aid scientists during their experiment. </w:t>
      </w:r>
    </w:p>
    <w:p>
      <w:pPr>
        <w:pStyle w:val="Normal"/>
        <w:rPr/>
      </w:pPr>
      <w:r>
        <w:rPr/>
        <w:t>Therefore, the analysis of literatures when looking for software usage purpose is aimed at answering, from a given context, “</w:t>
      </w:r>
      <w:r>
        <w:rPr>
          <w:i/>
          <w:iCs/>
        </w:rPr>
        <w:t>for what purpose scientists are using a software ?”</w:t>
      </w:r>
      <w:r>
        <w:rPr/>
        <w:t xml:space="preserve"> in their experiments. </w:t>
      </w:r>
    </w:p>
    <w:p>
      <w:pPr>
        <w:pStyle w:val="Normal"/>
        <w:rPr/>
      </w:pPr>
      <w:r>
        <w:rPr/>
        <w:t>Accordingly, some key words that reflect potential software usage purposes have been identified from the literature and listed on the following table:</w:t>
      </w:r>
    </w:p>
    <w:tbl>
      <w:tblPr>
        <w:tblStyle w:val="TableGrid"/>
        <w:tblW w:w="9062" w:type="dxa"/>
        <w:jc w:val="left"/>
        <w:tblInd w:w="0" w:type="dxa"/>
        <w:tblCellMar>
          <w:top w:w="0" w:type="dxa"/>
          <w:left w:w="108" w:type="dxa"/>
          <w:bottom w:w="0" w:type="dxa"/>
          <w:right w:w="108" w:type="dxa"/>
        </w:tblCellMar>
        <w:tblLook w:val="04a0" w:noHBand="0" w:noVBand="1" w:firstColumn="1" w:lastRow="0" w:lastColumn="0" w:firstRow="1"/>
      </w:tblPr>
      <w:tblGrid>
        <w:gridCol w:w="4814"/>
        <w:gridCol w:w="4247"/>
      </w:tblGrid>
      <w:tr>
        <w:trPr/>
        <w:tc>
          <w:tcPr>
            <w:tcW w:w="4814" w:type="dxa"/>
            <w:tcBorders/>
          </w:tcPr>
          <w:p>
            <w:pPr>
              <w:pStyle w:val="ListParagraph"/>
              <w:numPr>
                <w:ilvl w:val="0"/>
                <w:numId w:val="8"/>
              </w:numPr>
              <w:spacing w:lineRule="auto" w:line="240" w:before="0" w:after="0"/>
              <w:contextualSpacing/>
              <w:jc w:val="left"/>
              <w:rPr>
                <w:sz w:val="20"/>
                <w:szCs w:val="20"/>
              </w:rPr>
            </w:pPr>
            <w:r>
              <w:rPr>
                <w:sz w:val="20"/>
                <w:szCs w:val="20"/>
              </w:rPr>
              <w:t>Comparison of experimental groups</w:t>
            </w:r>
          </w:p>
          <w:p>
            <w:pPr>
              <w:pStyle w:val="ListParagraph"/>
              <w:numPr>
                <w:ilvl w:val="0"/>
                <w:numId w:val="8"/>
              </w:numPr>
              <w:spacing w:lineRule="auto" w:line="240" w:before="0" w:after="0"/>
              <w:contextualSpacing/>
              <w:rPr>
                <w:sz w:val="20"/>
                <w:szCs w:val="20"/>
              </w:rPr>
            </w:pPr>
            <w:r>
              <w:rPr>
                <w:sz w:val="20"/>
                <w:szCs w:val="20"/>
              </w:rPr>
              <w:t>Quantification</w:t>
            </w:r>
          </w:p>
          <w:p>
            <w:pPr>
              <w:pStyle w:val="ListParagraph"/>
              <w:numPr>
                <w:ilvl w:val="0"/>
                <w:numId w:val="8"/>
              </w:numPr>
              <w:spacing w:lineRule="auto" w:line="240" w:before="0" w:after="0"/>
              <w:contextualSpacing/>
              <w:rPr>
                <w:sz w:val="20"/>
                <w:szCs w:val="20"/>
              </w:rPr>
            </w:pPr>
            <w:r>
              <w:rPr>
                <w:sz w:val="20"/>
                <w:szCs w:val="20"/>
              </w:rPr>
              <w:t xml:space="preserve">Measurements </w:t>
            </w:r>
          </w:p>
          <w:p>
            <w:pPr>
              <w:pStyle w:val="ListParagraph"/>
              <w:numPr>
                <w:ilvl w:val="0"/>
                <w:numId w:val="8"/>
              </w:numPr>
              <w:spacing w:lineRule="auto" w:line="240" w:before="0" w:after="0"/>
              <w:contextualSpacing/>
              <w:rPr>
                <w:sz w:val="20"/>
                <w:szCs w:val="20"/>
              </w:rPr>
            </w:pPr>
            <w:r>
              <w:rPr>
                <w:sz w:val="20"/>
                <w:szCs w:val="20"/>
              </w:rPr>
              <w:t xml:space="preserve">Analysis </w:t>
            </w:r>
          </w:p>
          <w:p>
            <w:pPr>
              <w:pStyle w:val="ListParagraph"/>
              <w:numPr>
                <w:ilvl w:val="0"/>
                <w:numId w:val="8"/>
              </w:numPr>
              <w:spacing w:lineRule="auto" w:line="240" w:before="0" w:after="0"/>
              <w:contextualSpacing/>
              <w:rPr>
                <w:sz w:val="20"/>
                <w:szCs w:val="20"/>
              </w:rPr>
            </w:pPr>
            <w:r>
              <w:rPr>
                <w:sz w:val="20"/>
                <w:szCs w:val="20"/>
              </w:rPr>
              <w:t xml:space="preserve">Mapping </w:t>
            </w:r>
          </w:p>
          <w:p>
            <w:pPr>
              <w:pStyle w:val="ListParagraph"/>
              <w:numPr>
                <w:ilvl w:val="0"/>
                <w:numId w:val="8"/>
              </w:numPr>
              <w:spacing w:lineRule="auto" w:line="240" w:before="0" w:after="0"/>
              <w:contextualSpacing/>
              <w:rPr>
                <w:sz w:val="20"/>
                <w:szCs w:val="20"/>
              </w:rPr>
            </w:pPr>
            <w:r>
              <w:rPr>
                <w:sz w:val="20"/>
                <w:szCs w:val="20"/>
              </w:rPr>
              <w:t>Correction of mapping</w:t>
            </w:r>
          </w:p>
          <w:p>
            <w:pPr>
              <w:pStyle w:val="ListParagraph"/>
              <w:numPr>
                <w:ilvl w:val="0"/>
                <w:numId w:val="8"/>
              </w:numPr>
              <w:spacing w:lineRule="auto" w:line="240" w:before="0" w:after="0"/>
              <w:contextualSpacing/>
              <w:rPr>
                <w:sz w:val="20"/>
                <w:szCs w:val="20"/>
              </w:rPr>
            </w:pPr>
            <w:r>
              <w:rPr>
                <w:sz w:val="20"/>
                <w:szCs w:val="20"/>
              </w:rPr>
              <w:t xml:space="preserve">Generate scaffolds </w:t>
            </w:r>
          </w:p>
          <w:p>
            <w:pPr>
              <w:pStyle w:val="ListParagraph"/>
              <w:numPr>
                <w:ilvl w:val="0"/>
                <w:numId w:val="8"/>
              </w:numPr>
              <w:spacing w:lineRule="auto" w:line="240" w:before="0" w:after="0"/>
              <w:contextualSpacing/>
              <w:rPr>
                <w:sz w:val="20"/>
                <w:szCs w:val="20"/>
              </w:rPr>
            </w:pPr>
            <w:r>
              <w:rPr>
                <w:sz w:val="20"/>
                <w:szCs w:val="20"/>
              </w:rPr>
              <w:t xml:space="preserve">Generate trees </w:t>
            </w:r>
          </w:p>
          <w:p>
            <w:pPr>
              <w:pStyle w:val="ListParagraph"/>
              <w:numPr>
                <w:ilvl w:val="0"/>
                <w:numId w:val="8"/>
              </w:numPr>
              <w:spacing w:lineRule="auto" w:line="240" w:before="0" w:after="0"/>
              <w:contextualSpacing/>
              <w:rPr>
                <w:sz w:val="20"/>
                <w:szCs w:val="20"/>
              </w:rPr>
            </w:pPr>
            <w:r>
              <w:rPr>
                <w:sz w:val="20"/>
                <w:szCs w:val="20"/>
              </w:rPr>
              <w:t xml:space="preserve">Search sequences </w:t>
            </w:r>
          </w:p>
          <w:p>
            <w:pPr>
              <w:pStyle w:val="ListParagraph"/>
              <w:numPr>
                <w:ilvl w:val="0"/>
                <w:numId w:val="8"/>
              </w:numPr>
              <w:spacing w:lineRule="auto" w:line="240" w:before="0" w:after="0"/>
              <w:contextualSpacing/>
              <w:rPr>
                <w:sz w:val="20"/>
                <w:szCs w:val="20"/>
              </w:rPr>
            </w:pPr>
            <w:r>
              <w:rPr>
                <w:sz w:val="20"/>
                <w:szCs w:val="20"/>
              </w:rPr>
              <w:t xml:space="preserve">Map </w:t>
            </w:r>
          </w:p>
          <w:p>
            <w:pPr>
              <w:pStyle w:val="ListParagraph"/>
              <w:numPr>
                <w:ilvl w:val="0"/>
                <w:numId w:val="8"/>
              </w:numPr>
              <w:spacing w:lineRule="auto" w:line="240" w:before="0" w:after="0"/>
              <w:contextualSpacing/>
              <w:rPr>
                <w:sz w:val="20"/>
                <w:szCs w:val="20"/>
              </w:rPr>
            </w:pPr>
            <w:r>
              <w:rPr>
                <w:sz w:val="20"/>
                <w:szCs w:val="20"/>
              </w:rPr>
              <w:t xml:space="preserve">Predict gene structure </w:t>
            </w:r>
          </w:p>
          <w:p>
            <w:pPr>
              <w:pStyle w:val="ListParagraph"/>
              <w:numPr>
                <w:ilvl w:val="0"/>
                <w:numId w:val="8"/>
              </w:numPr>
              <w:spacing w:lineRule="auto" w:line="240" w:before="0" w:after="0"/>
              <w:contextualSpacing/>
              <w:rPr>
                <w:sz w:val="20"/>
                <w:szCs w:val="20"/>
              </w:rPr>
            </w:pPr>
            <w:r>
              <w:rPr>
                <w:sz w:val="20"/>
                <w:szCs w:val="20"/>
              </w:rPr>
              <w:t xml:space="preserve">Align gene </w:t>
            </w:r>
          </w:p>
          <w:p>
            <w:pPr>
              <w:pStyle w:val="ListParagraph"/>
              <w:numPr>
                <w:ilvl w:val="0"/>
                <w:numId w:val="8"/>
              </w:numPr>
              <w:spacing w:lineRule="auto" w:line="240" w:before="0" w:after="0"/>
              <w:contextualSpacing/>
              <w:rPr>
                <w:sz w:val="20"/>
                <w:szCs w:val="20"/>
              </w:rPr>
            </w:pPr>
            <w:r>
              <w:rPr>
                <w:sz w:val="20"/>
                <w:szCs w:val="20"/>
              </w:rPr>
              <w:t>Filter</w:t>
            </w:r>
          </w:p>
          <w:p>
            <w:pPr>
              <w:pStyle w:val="ListParagraph"/>
              <w:numPr>
                <w:ilvl w:val="0"/>
                <w:numId w:val="8"/>
              </w:numPr>
              <w:spacing w:lineRule="auto" w:line="240" w:before="0" w:after="0"/>
              <w:contextualSpacing/>
              <w:rPr>
                <w:sz w:val="20"/>
                <w:szCs w:val="20"/>
              </w:rPr>
            </w:pPr>
            <w:r>
              <w:rPr>
                <w:sz w:val="20"/>
                <w:szCs w:val="20"/>
              </w:rPr>
              <w:t xml:space="preserve">Evaluate </w:t>
            </w:r>
          </w:p>
          <w:p>
            <w:pPr>
              <w:pStyle w:val="ListParagraph"/>
              <w:numPr>
                <w:ilvl w:val="0"/>
                <w:numId w:val="8"/>
              </w:numPr>
              <w:spacing w:lineRule="auto" w:line="240" w:before="0" w:after="0"/>
              <w:contextualSpacing/>
              <w:rPr>
                <w:sz w:val="20"/>
                <w:szCs w:val="20"/>
              </w:rPr>
            </w:pPr>
            <w:r>
              <w:rPr>
                <w:sz w:val="20"/>
                <w:szCs w:val="20"/>
              </w:rPr>
              <w:t xml:space="preserve">Select </w:t>
            </w:r>
          </w:p>
          <w:p>
            <w:pPr>
              <w:pStyle w:val="ListParagraph"/>
              <w:numPr>
                <w:ilvl w:val="0"/>
                <w:numId w:val="8"/>
              </w:numPr>
              <w:spacing w:lineRule="auto" w:line="240" w:before="0" w:after="0"/>
              <w:contextualSpacing/>
              <w:rPr>
                <w:sz w:val="20"/>
                <w:szCs w:val="20"/>
                <w:lang w:val="fr-FR"/>
              </w:rPr>
            </w:pPr>
            <w:r>
              <w:rPr>
                <w:sz w:val="20"/>
                <w:szCs w:val="20"/>
                <w:lang w:val="fr-FR"/>
              </w:rPr>
              <w:t xml:space="preserve">Optimise </w:t>
            </w:r>
          </w:p>
          <w:p>
            <w:pPr>
              <w:pStyle w:val="ListParagraph"/>
              <w:numPr>
                <w:ilvl w:val="0"/>
                <w:numId w:val="8"/>
              </w:numPr>
              <w:spacing w:lineRule="auto" w:line="240" w:before="0" w:after="0"/>
              <w:contextualSpacing/>
              <w:rPr>
                <w:sz w:val="20"/>
                <w:szCs w:val="20"/>
              </w:rPr>
            </w:pPr>
            <w:r>
              <w:rPr>
                <w:sz w:val="20"/>
                <w:szCs w:val="20"/>
              </w:rPr>
              <w:t xml:space="preserve">Classify </w:t>
            </w:r>
          </w:p>
        </w:tc>
        <w:tc>
          <w:tcPr>
            <w:tcW w:w="4247" w:type="dxa"/>
            <w:tcBorders/>
          </w:tcPr>
          <w:p>
            <w:pPr>
              <w:pStyle w:val="ListParagraph"/>
              <w:numPr>
                <w:ilvl w:val="0"/>
                <w:numId w:val="8"/>
              </w:numPr>
              <w:spacing w:lineRule="auto" w:line="240" w:before="0" w:after="0"/>
              <w:contextualSpacing/>
              <w:rPr>
                <w:sz w:val="20"/>
                <w:szCs w:val="20"/>
              </w:rPr>
            </w:pPr>
            <w:r>
              <w:rPr>
                <w:sz w:val="20"/>
                <w:szCs w:val="20"/>
              </w:rPr>
              <w:t xml:space="preserve">Statistical analysis </w:t>
            </w:r>
          </w:p>
          <w:p>
            <w:pPr>
              <w:pStyle w:val="ListParagraph"/>
              <w:numPr>
                <w:ilvl w:val="0"/>
                <w:numId w:val="8"/>
              </w:numPr>
              <w:spacing w:lineRule="auto" w:line="240" w:before="0" w:after="0"/>
              <w:contextualSpacing/>
              <w:rPr>
                <w:sz w:val="20"/>
                <w:szCs w:val="20"/>
              </w:rPr>
            </w:pPr>
            <w:r>
              <w:rPr>
                <w:sz w:val="20"/>
                <w:szCs w:val="20"/>
              </w:rPr>
              <w:t xml:space="preserve">Data analysis </w:t>
            </w:r>
          </w:p>
          <w:p>
            <w:pPr>
              <w:pStyle w:val="ListParagraph"/>
              <w:numPr>
                <w:ilvl w:val="0"/>
                <w:numId w:val="8"/>
              </w:numPr>
              <w:spacing w:lineRule="auto" w:line="240" w:before="0" w:after="0"/>
              <w:contextualSpacing/>
              <w:rPr>
                <w:sz w:val="20"/>
                <w:szCs w:val="20"/>
              </w:rPr>
            </w:pPr>
            <w:r>
              <w:rPr>
                <w:sz w:val="20"/>
                <w:szCs w:val="20"/>
              </w:rPr>
              <w:t xml:space="preserve">Densitometric analysis </w:t>
            </w:r>
          </w:p>
          <w:p>
            <w:pPr>
              <w:pStyle w:val="ListParagraph"/>
              <w:numPr>
                <w:ilvl w:val="0"/>
                <w:numId w:val="8"/>
              </w:numPr>
              <w:spacing w:lineRule="auto" w:line="240" w:before="0" w:after="0"/>
              <w:contextualSpacing/>
              <w:rPr>
                <w:sz w:val="20"/>
                <w:szCs w:val="20"/>
              </w:rPr>
            </w:pPr>
            <w:r>
              <w:rPr>
                <w:sz w:val="20"/>
                <w:szCs w:val="20"/>
              </w:rPr>
              <w:t xml:space="preserve">Voxel-based Analysis </w:t>
            </w:r>
          </w:p>
          <w:p>
            <w:pPr>
              <w:pStyle w:val="ListParagraph"/>
              <w:numPr>
                <w:ilvl w:val="0"/>
                <w:numId w:val="8"/>
              </w:numPr>
              <w:spacing w:lineRule="auto" w:line="240" w:before="0" w:after="0"/>
              <w:contextualSpacing/>
              <w:rPr>
                <w:sz w:val="20"/>
                <w:szCs w:val="20"/>
              </w:rPr>
            </w:pPr>
            <w:r>
              <w:rPr>
                <w:sz w:val="20"/>
                <w:szCs w:val="20"/>
              </w:rPr>
              <w:t>Cross-sectional ROI analysis</w:t>
            </w:r>
          </w:p>
          <w:p>
            <w:pPr>
              <w:pStyle w:val="ListParagraph"/>
              <w:numPr>
                <w:ilvl w:val="0"/>
                <w:numId w:val="8"/>
              </w:numPr>
              <w:spacing w:lineRule="auto" w:line="240" w:before="0" w:after="0"/>
              <w:contextualSpacing/>
              <w:rPr>
                <w:sz w:val="20"/>
                <w:szCs w:val="20"/>
              </w:rPr>
            </w:pPr>
            <w:r>
              <w:rPr>
                <w:sz w:val="20"/>
                <w:szCs w:val="20"/>
              </w:rPr>
              <w:t>Gene analysis</w:t>
            </w:r>
          </w:p>
          <w:p>
            <w:pPr>
              <w:pStyle w:val="ListParagraph"/>
              <w:numPr>
                <w:ilvl w:val="0"/>
                <w:numId w:val="8"/>
              </w:numPr>
              <w:spacing w:lineRule="auto" w:line="240" w:before="0" w:after="0"/>
              <w:contextualSpacing/>
              <w:rPr>
                <w:sz w:val="20"/>
                <w:szCs w:val="20"/>
              </w:rPr>
            </w:pPr>
            <w:r>
              <w:rPr>
                <w:sz w:val="20"/>
                <w:szCs w:val="20"/>
              </w:rPr>
              <w:t>Gene assembling</w:t>
            </w:r>
          </w:p>
          <w:p>
            <w:pPr>
              <w:pStyle w:val="ListParagraph"/>
              <w:numPr>
                <w:ilvl w:val="0"/>
                <w:numId w:val="8"/>
              </w:numPr>
              <w:spacing w:lineRule="auto" w:line="240" w:before="0" w:after="0"/>
              <w:contextualSpacing/>
              <w:rPr>
                <w:sz w:val="20"/>
                <w:szCs w:val="20"/>
              </w:rPr>
            </w:pPr>
            <w:r>
              <w:rPr>
                <w:sz w:val="20"/>
                <w:szCs w:val="20"/>
              </w:rPr>
              <w:t xml:space="preserve">Construct contigs </w:t>
            </w:r>
          </w:p>
          <w:p>
            <w:pPr>
              <w:pStyle w:val="ListParagraph"/>
              <w:numPr>
                <w:ilvl w:val="0"/>
                <w:numId w:val="8"/>
              </w:numPr>
              <w:spacing w:lineRule="auto" w:line="240" w:before="0" w:after="0"/>
              <w:contextualSpacing/>
              <w:rPr>
                <w:sz w:val="20"/>
                <w:szCs w:val="20"/>
              </w:rPr>
            </w:pPr>
            <w:r>
              <w:rPr>
                <w:sz w:val="20"/>
                <w:szCs w:val="20"/>
              </w:rPr>
              <w:t xml:space="preserve">Fill gaps </w:t>
            </w:r>
          </w:p>
          <w:p>
            <w:pPr>
              <w:pStyle w:val="ListParagraph"/>
              <w:numPr>
                <w:ilvl w:val="0"/>
                <w:numId w:val="8"/>
              </w:numPr>
              <w:spacing w:lineRule="auto" w:line="240" w:before="0" w:after="0"/>
              <w:contextualSpacing/>
              <w:rPr>
                <w:sz w:val="20"/>
                <w:szCs w:val="20"/>
              </w:rPr>
            </w:pPr>
            <w:r>
              <w:rPr>
                <w:sz w:val="20"/>
                <w:szCs w:val="20"/>
              </w:rPr>
              <w:t xml:space="preserve">Generate assembly </w:t>
            </w:r>
          </w:p>
          <w:p>
            <w:pPr>
              <w:pStyle w:val="ListParagraph"/>
              <w:numPr>
                <w:ilvl w:val="0"/>
                <w:numId w:val="8"/>
              </w:numPr>
              <w:spacing w:lineRule="auto" w:line="240" w:before="0" w:after="0"/>
              <w:contextualSpacing/>
              <w:rPr>
                <w:sz w:val="20"/>
                <w:szCs w:val="20"/>
              </w:rPr>
            </w:pPr>
            <w:r>
              <w:rPr>
                <w:sz w:val="20"/>
                <w:szCs w:val="20"/>
              </w:rPr>
              <w:t xml:space="preserve">Calculate or determine a value </w:t>
            </w:r>
          </w:p>
          <w:p>
            <w:pPr>
              <w:pStyle w:val="ListParagraph"/>
              <w:numPr>
                <w:ilvl w:val="0"/>
                <w:numId w:val="8"/>
              </w:numPr>
              <w:spacing w:lineRule="auto" w:line="240" w:before="0" w:after="0"/>
              <w:contextualSpacing/>
              <w:rPr>
                <w:sz w:val="20"/>
                <w:szCs w:val="20"/>
              </w:rPr>
            </w:pPr>
            <w:r>
              <w:rPr>
                <w:sz w:val="20"/>
                <w:szCs w:val="20"/>
              </w:rPr>
              <w:t>Draw heat map</w:t>
            </w:r>
          </w:p>
          <w:p>
            <w:pPr>
              <w:pStyle w:val="ListParagraph"/>
              <w:numPr>
                <w:ilvl w:val="0"/>
                <w:numId w:val="8"/>
              </w:numPr>
              <w:spacing w:lineRule="auto" w:line="240" w:before="0" w:after="0"/>
              <w:contextualSpacing/>
              <w:rPr>
                <w:sz w:val="20"/>
                <w:szCs w:val="20"/>
              </w:rPr>
            </w:pPr>
            <w:r>
              <w:rPr>
                <w:sz w:val="20"/>
                <w:szCs w:val="20"/>
              </w:rPr>
              <w:t xml:space="preserve">Validate </w:t>
            </w:r>
          </w:p>
          <w:p>
            <w:pPr>
              <w:pStyle w:val="ListParagraph"/>
              <w:numPr>
                <w:ilvl w:val="0"/>
                <w:numId w:val="8"/>
              </w:numPr>
              <w:spacing w:lineRule="auto" w:line="240" w:before="0" w:after="0"/>
              <w:contextualSpacing/>
              <w:rPr>
                <w:sz w:val="20"/>
                <w:szCs w:val="20"/>
              </w:rPr>
            </w:pPr>
            <w:r>
              <w:rPr>
                <w:sz w:val="20"/>
                <w:szCs w:val="20"/>
              </w:rPr>
              <w:t xml:space="preserve">Annotation </w:t>
            </w:r>
          </w:p>
          <w:p>
            <w:pPr>
              <w:pStyle w:val="ListParagraph"/>
              <w:numPr>
                <w:ilvl w:val="0"/>
                <w:numId w:val="8"/>
              </w:numPr>
              <w:spacing w:lineRule="auto" w:line="240" w:before="0" w:after="0"/>
              <w:contextualSpacing/>
              <w:rPr>
                <w:sz w:val="20"/>
                <w:szCs w:val="20"/>
                <w:lang w:val="fr-FR"/>
              </w:rPr>
            </w:pPr>
            <w:r>
              <w:rPr>
                <w:sz w:val="20"/>
                <w:szCs w:val="20"/>
                <w:lang w:val="fr-FR"/>
              </w:rPr>
              <w:t xml:space="preserve">Fit or train a model </w:t>
            </w:r>
          </w:p>
          <w:p>
            <w:pPr>
              <w:pStyle w:val="ListParagraph"/>
              <w:numPr>
                <w:ilvl w:val="0"/>
                <w:numId w:val="8"/>
              </w:numPr>
              <w:spacing w:lineRule="auto" w:line="240" w:before="0" w:after="0"/>
              <w:contextualSpacing/>
              <w:rPr>
                <w:sz w:val="20"/>
                <w:szCs w:val="20"/>
                <w:lang w:val="fr-FR"/>
              </w:rPr>
            </w:pPr>
            <w:r>
              <w:rPr>
                <w:sz w:val="20"/>
                <w:szCs w:val="20"/>
                <w:lang w:val="fr-FR"/>
              </w:rPr>
              <w:t xml:space="preserve">Sketch </w:t>
            </w:r>
          </w:p>
          <w:p>
            <w:pPr>
              <w:pStyle w:val="ListParagraph"/>
              <w:numPr>
                <w:ilvl w:val="0"/>
                <w:numId w:val="8"/>
              </w:numPr>
              <w:spacing w:lineRule="auto" w:line="240" w:before="0" w:after="0"/>
              <w:contextualSpacing/>
              <w:rPr>
                <w:sz w:val="20"/>
                <w:szCs w:val="20"/>
                <w:lang w:val="fr-FR"/>
              </w:rPr>
            </w:pPr>
            <w:r>
              <w:rPr>
                <w:sz w:val="20"/>
                <w:szCs w:val="20"/>
              </w:rPr>
              <w:t>Identify</w:t>
            </w:r>
            <w:r>
              <w:rPr>
                <w:sz w:val="20"/>
                <w:szCs w:val="20"/>
                <w:lang w:val="fr-FR"/>
              </w:rPr>
              <w:t xml:space="preserve"> </w:t>
            </w:r>
          </w:p>
        </w:tc>
      </w:tr>
    </w:tbl>
    <w:p>
      <w:pPr>
        <w:pStyle w:val="Normal"/>
        <w:rPr>
          <w:lang w:val="fr-FR"/>
        </w:rPr>
      </w:pPr>
      <w:r>
        <w:rPr>
          <w:lang w:val="fr-FR"/>
        </w:rPr>
      </w:r>
    </w:p>
    <w:p>
      <w:pPr>
        <w:pStyle w:val="Normal"/>
        <w:rPr/>
      </w:pPr>
      <w:r>
        <w:rPr/>
        <w:t xml:space="preserve">The list of key words in the above table is used to delineate possible software usage purposes, however, it is intractable to enumerate all possible software purposes by manually reading through unlimited number of publications. To augment results obtained from the analysis of literature, various software ontologies and repositories like, Sci-Crunch, have been analyzed as presented in the following section. </w:t>
      </w:r>
    </w:p>
    <w:p>
      <w:pPr>
        <w:pStyle w:val="Heading2"/>
        <w:numPr>
          <w:ilvl w:val="1"/>
          <w:numId w:val="2"/>
        </w:numPr>
        <w:rPr/>
      </w:pPr>
      <w:bookmarkStart w:id="14" w:name="_Toc97389203"/>
      <w:r>
        <w:rPr/>
        <w:t>Analysis of software ontologies</w:t>
      </w:r>
      <w:bookmarkEnd w:id="14"/>
      <w:r>
        <w:rPr/>
        <w:t xml:space="preserve"> </w:t>
      </w:r>
    </w:p>
    <w:p>
      <w:pPr>
        <w:pStyle w:val="Normal"/>
        <w:rPr/>
      </w:pPr>
      <w:r>
        <w:rPr/>
        <w:t xml:space="preserve">Ontologies are controlled vocabularies that provide formal naming and definition of properties and relation between concepts, entities, data etc.  Ontologies  are specialized  to a specific subject matter and every academic discipline creates ontologies to organize data into useful knowledge {enwiki:1060388948}. </w:t>
      </w:r>
    </w:p>
    <w:p>
      <w:pPr>
        <w:pStyle w:val="Normal"/>
        <w:rPr/>
      </w:pPr>
      <w:r>
        <w:rPr/>
        <w:t xml:space="preserve">Effective knowledge representation begins with analysis of ontologies with in the domain of interest {chandrasekaran1999ontologies}. Accordingly, analysis of software ontologies have been done to find out possible software usage purposes. The software ontologies, that has been analyzed on this project are: WikiData, SWO (the software ontology), and OntoSoft. </w:t>
      </w:r>
    </w:p>
    <w:p>
      <w:pPr>
        <w:pStyle w:val="Heading3"/>
        <w:numPr>
          <w:ilvl w:val="2"/>
          <w:numId w:val="2"/>
        </w:numPr>
        <w:ind w:left="0" w:hanging="0"/>
        <w:rPr/>
      </w:pPr>
      <w:bookmarkStart w:id="15" w:name="_Toc97389204"/>
      <w:r>
        <w:rPr/>
        <w:t>WikiData</w:t>
      </w:r>
      <w:bookmarkEnd w:id="15"/>
    </w:p>
    <w:p>
      <w:pPr>
        <w:pStyle w:val="Normal"/>
        <w:rPr/>
      </w:pPr>
      <w:r>
        <w:rPr/>
        <w:t xml:space="preserve">Wikidata is a multilingual knowledge graph that is curated collaboratively by a Wikimedia community and serves as a freely available common source of structured data for everyone {enwiki:1060114687, enwiki:1060408581}. </w:t>
      </w:r>
    </w:p>
    <w:p>
      <w:pPr>
        <w:pStyle w:val="Normal"/>
        <w:rPr/>
      </w:pPr>
      <w:r>
        <w:rPr/>
        <w:t xml:space="preserve">Wikidata was created by Wikimedia foundation mainly to store meta data that can be used for other Wikimedia projects such as Wikipedia. Interestingly, wikidata is allowed to contain inconsistent and contradicting facts in order to embrace the diversity of knowledge about a given entity {vrandevcic2012wikidata}. </w:t>
      </w:r>
    </w:p>
    <w:p>
      <w:pPr>
        <w:pStyle w:val="Normal"/>
        <w:rPr/>
      </w:pPr>
      <w:r>
        <w:rPr/>
        <w:t xml:space="preserve">Although wikidata has a tremendous amount of data in it, there was no information that would indicate software usage purposes, rather information about software categories was found. Therefore, an indirect approach has been taken to list down possible software purposes from software categories by assuming each software category has essentially a software purpose associated to it. </w:t>
      </w:r>
    </w:p>
    <w:p>
      <w:pPr>
        <w:pStyle w:val="Normal"/>
        <w:rPr/>
      </w:pPr>
      <w:r>
        <w:rPr/>
        <w:t xml:space="preserve">Wikidata </w:t>
      </w:r>
      <w:ins w:id="12" w:author="Bekalue Tadesse" w:date="2022-03-05T17:38:00Z">
        <w:r>
          <w:rPr/>
          <w:t xml:space="preserve">has </w:t>
        </w:r>
      </w:ins>
      <w:del w:id="13" w:author="Bekalue Tadesse" w:date="2022-03-05T17:38:00Z">
        <w:r>
          <w:rPr/>
          <w:delText xml:space="preserve">comes </w:delText>
        </w:r>
      </w:del>
      <w:del w:id="14" w:author="Bekalue Tadesse" w:date="2022-03-05T17:39:00Z">
        <w:r>
          <w:rPr/>
          <w:delText xml:space="preserve">with </w:delText>
        </w:r>
      </w:del>
      <w:r>
        <w:rPr/>
        <w:t xml:space="preserve">a bunch of tools like, SPARQL end point, query builder, data visualization tools, etc. Thus a SPARQL end point has been utilized  to query a list software and their potential categories in a format that supports network analysis, with edge and node. </w:t>
      </w:r>
      <w:r>
        <w:rPr/>
        <w:t xml:space="preserve">The SPARQL query used to retrieve software categories have been listed under appendix A. </w:t>
      </w:r>
      <w:r>
        <w:rPr/>
        <w:t xml:space="preserve"> As a result, </w:t>
      </w:r>
      <w:r>
        <w:rPr>
          <w:highlight w:val="yellow"/>
        </w:rPr>
        <w:t>over 400 software categories have been found from th</w:t>
      </w:r>
      <w:r>
        <w:rPr/>
        <w:t xml:space="preserve">e Query. </w:t>
      </w:r>
    </w:p>
    <w:p>
      <w:pPr>
        <w:pStyle w:val="Normal"/>
        <w:rPr/>
      </w:pPr>
      <w:r>
        <w:rPr/>
        <w:t xml:space="preserve">To find out potential relation between these categories and to select more general </w:t>
      </w:r>
      <w:r>
        <w:rPr>
          <w:color w:val="000000" w:themeColor="text1"/>
        </w:rPr>
        <w:t xml:space="preserve">software categories, a network analysis has been done using Gephi software (version 0.9.2) </w:t>
      </w:r>
      <w:r>
        <w:rPr>
          <w:color w:val="000000" w:themeColor="text1"/>
          <w:shd w:fill="FFFFFF" w:val="clear"/>
        </w:rPr>
        <w:t>(RRID:SCR_004293){</w:t>
      </w:r>
      <w:hyperlink r:id="rId3">
        <w:r>
          <w:rPr>
            <w:rStyle w:val="InternetLink"/>
            <w:rFonts w:ascii="Helvetica" w:hAnsi="Helvetica"/>
            <w:highlight w:val="white"/>
          </w:rPr>
          <w:t>http://gephi.org/</w:t>
        </w:r>
      </w:hyperlink>
      <w:r>
        <w:rPr>
          <w:color w:val="000000" w:themeColor="text1"/>
          <w:shd w:fill="FFFFFF" w:val="clear"/>
        </w:rPr>
        <w:t>}</w:t>
      </w:r>
      <w:r>
        <w:rPr>
          <w:color w:val="000000" w:themeColor="text1"/>
        </w:rPr>
        <w:t xml:space="preserve">.  </w:t>
      </w:r>
      <w:r>
        <w:rPr/>
        <w:t>Using Gephi, clustering of related software categories and filtering has been made to identify a more generalized software categories. The procedure for network analysis has been described as follows:</w:t>
      </w:r>
    </w:p>
    <w:p>
      <w:pPr>
        <w:pStyle w:val="ListParagraph"/>
        <w:numPr>
          <w:ilvl w:val="0"/>
          <w:numId w:val="9"/>
        </w:numPr>
        <w:rPr/>
      </w:pPr>
      <w:r>
        <w:rPr/>
        <w:t>First query result from the SPARQL terminal of wikidata has been downloaded in a csv file format, with a data structure that supports node and edge.</w:t>
      </w:r>
    </w:p>
    <w:p>
      <w:pPr>
        <w:pStyle w:val="ListParagraph"/>
        <w:numPr>
          <w:ilvl w:val="0"/>
          <w:numId w:val="9"/>
        </w:numPr>
        <w:rPr/>
      </w:pPr>
      <w:r>
        <w:rPr/>
        <w:t xml:space="preserve">Then, the csv file has been opened with Gephi software as “undirected graph”. This renders a network graph with overlapping nodes and edges. </w:t>
      </w:r>
    </w:p>
    <w:p>
      <w:pPr>
        <w:pStyle w:val="ListParagraph"/>
        <w:numPr>
          <w:ilvl w:val="0"/>
          <w:numId w:val="9"/>
        </w:numPr>
        <w:rPr/>
      </w:pPr>
      <w:r>
        <w:rPr/>
        <w:t xml:space="preserve">To unravel the overlapping nodes for visibility, the lay-out of the graph is then changed to “Fruchterman Reingold”. </w:t>
      </w:r>
    </w:p>
    <w:p>
      <w:pPr>
        <w:pStyle w:val="ListParagraph"/>
        <w:numPr>
          <w:ilvl w:val="0"/>
          <w:numId w:val="9"/>
        </w:numPr>
        <w:rPr/>
      </w:pPr>
      <w:r>
        <w:rPr/>
        <w:t xml:space="preserve">To find out possible clusters from the network, from the list of statistical tools, “Modularity” has been run. Then nodes and edges has been partitioned using “Modularity class”. </w:t>
      </w:r>
    </w:p>
    <w:p>
      <w:pPr>
        <w:pStyle w:val="ListParagraph"/>
        <w:numPr>
          <w:ilvl w:val="0"/>
          <w:numId w:val="9"/>
        </w:numPr>
        <w:rPr/>
      </w:pPr>
      <w:r>
        <w:rPr/>
        <w:t xml:space="preserve">Then to adjust size of nodes based on importance, node size ranking has been done with a “Degree” parameter with {minimum, maximum} size of  {20, 80} respectively. </w:t>
      </w:r>
    </w:p>
    <w:p>
      <w:pPr>
        <w:pStyle w:val="ListParagraph"/>
        <w:numPr>
          <w:ilvl w:val="0"/>
          <w:numId w:val="9"/>
        </w:numPr>
        <w:rPr/>
      </w:pPr>
      <w:r>
        <w:rPr/>
        <w:t xml:space="preserve">Then to select the most prominent nodes, among filter tool “Degree range” filter has been used. The Degree range filter estimated prominence of the nodes between values of {1, 60} where the maximum value indicates the most prominent node which corresponds to a more general software category. </w:t>
      </w:r>
    </w:p>
    <w:p>
      <w:pPr>
        <w:pStyle w:val="ListParagraph"/>
        <w:ind w:left="780" w:hanging="0"/>
        <w:rPr/>
      </w:pPr>
      <w:r>
        <w:rPr/>
      </w:r>
    </w:p>
    <w:p>
      <w:pPr>
        <w:pStyle w:val="Normal"/>
        <w:rPr/>
      </w:pPr>
      <w:r>
        <w:rPr/>
        <mc:AlternateContent>
          <mc:Choice Requires="wps">
            <w:drawing>
              <wp:anchor behindDoc="0" distT="0" distB="0" distL="0" distR="0" simplePos="0" locked="0" layoutInCell="1" allowOverlap="1" relativeHeight="2" wp14:anchorId="05F43FDD">
                <wp:simplePos x="0" y="0"/>
                <wp:positionH relativeFrom="column">
                  <wp:posOffset>420370</wp:posOffset>
                </wp:positionH>
                <wp:positionV relativeFrom="paragraph">
                  <wp:posOffset>196850</wp:posOffset>
                </wp:positionV>
                <wp:extent cx="2225040" cy="2004695"/>
                <wp:effectExtent l="0" t="0" r="23495" b="15875"/>
                <wp:wrapNone/>
                <wp:docPr id="1" name="Text Box 3"/>
                <a:graphic xmlns:a="http://schemas.openxmlformats.org/drawingml/2006/main">
                  <a:graphicData uri="http://schemas.microsoft.com/office/word/2010/wordprocessingShape">
                    <wps:wsp>
                      <wps:cNvSpPr/>
                      <wps:spPr>
                        <a:xfrm>
                          <a:off x="0" y="0"/>
                          <a:ext cx="2224440" cy="2004120"/>
                        </a:xfrm>
                        <a:prstGeom prst="rect">
                          <a:avLst/>
                        </a:prstGeom>
                        <a:solidFill>
                          <a:schemeClr val="lt1"/>
                        </a:solidFill>
                        <a:ln w="6480">
                          <a:solidFill>
                            <a:srgbClr val="000000"/>
                          </a:solidFill>
                          <a:round/>
                        </a:ln>
                      </wps:spPr>
                      <wps:style>
                        <a:lnRef idx="0"/>
                        <a:fillRef idx="0"/>
                        <a:effectRef idx="0"/>
                        <a:fontRef idx="minor"/>
                      </wps:style>
                      <wps:txbx>
                        <w:txbxContent>
                          <w:p>
                            <w:pPr>
                              <w:pStyle w:val="FrameContents"/>
                              <w:spacing w:before="0" w:after="160"/>
                              <w:rPr/>
                            </w:pPr>
                            <w:r>
                              <w:rPr/>
                              <w:drawing>
                                <wp:inline distT="0" distB="0" distL="0" distR="0">
                                  <wp:extent cx="1905635" cy="1905635"/>
                                  <wp:effectExtent l="0" t="0" r="0" b="0"/>
                                  <wp:docPr id="3"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1" descr="Text&#10;&#10;Description automatically generated"/>
                                          <pic:cNvPicPr>
                                            <a:picLocks noChangeAspect="1" noChangeArrowheads="1"/>
                                          </pic:cNvPicPr>
                                        </pic:nvPicPr>
                                        <pic:blipFill>
                                          <a:blip r:embed="rId4"/>
                                          <a:stretch>
                                            <a:fillRect/>
                                          </a:stretch>
                                        </pic:blipFill>
                                        <pic:spPr bwMode="auto">
                                          <a:xfrm>
                                            <a:off x="0" y="0"/>
                                            <a:ext cx="1905635" cy="1905635"/>
                                          </a:xfrm>
                                          <a:prstGeom prst="rect">
                                            <a:avLst/>
                                          </a:prstGeom>
                                        </pic:spPr>
                                      </pic:pic>
                                    </a:graphicData>
                                  </a:graphic>
                                </wp:inline>
                              </w:drawing>
                            </w:r>
                          </w:p>
                        </w:txbxContent>
                      </wps:txbx>
                      <wps:bodyPr>
                        <a:noAutofit/>
                      </wps:bodyPr>
                    </wps:wsp>
                  </a:graphicData>
                </a:graphic>
              </wp:anchor>
            </w:drawing>
          </mc:Choice>
          <mc:Fallback>
            <w:pict>
              <v:rect id="shape_0" ID="Text Box 3" fillcolor="white" stroked="t" style="position:absolute;margin-left:33.1pt;margin-top:15.5pt;width:175.1pt;height:157.75pt" wp14:anchorId="05F43FDD">
                <w10:wrap type="none"/>
                <v:fill o:detectmouseclick="t" type="solid" color2="black"/>
                <v:stroke color="black" weight="6480" joinstyle="round" endcap="flat"/>
                <v:textbox>
                  <w:txbxContent>
                    <w:p>
                      <w:pPr>
                        <w:pStyle w:val="FrameContents"/>
                        <w:spacing w:before="0" w:after="160"/>
                        <w:rPr/>
                      </w:pPr>
                      <w:r>
                        <w:rPr/>
                        <w:drawing>
                          <wp:inline distT="0" distB="0" distL="0" distR="0">
                            <wp:extent cx="1905635" cy="1905635"/>
                            <wp:effectExtent l="0" t="0" r="0" b="0"/>
                            <wp:docPr id="4"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1" descr="Text&#10;&#10;Description automatically generated"/>
                                    <pic:cNvPicPr>
                                      <a:picLocks noChangeAspect="1" noChangeArrowheads="1"/>
                                    </pic:cNvPicPr>
                                  </pic:nvPicPr>
                                  <pic:blipFill>
                                    <a:blip r:embed="rId4"/>
                                    <a:stretch>
                                      <a:fillRect/>
                                    </a:stretch>
                                  </pic:blipFill>
                                  <pic:spPr bwMode="auto">
                                    <a:xfrm>
                                      <a:off x="0" y="0"/>
                                      <a:ext cx="1905635" cy="1905635"/>
                                    </a:xfrm>
                                    <a:prstGeom prst="rect">
                                      <a:avLst/>
                                    </a:prstGeom>
                                  </pic:spPr>
                                </pic:pic>
                              </a:graphicData>
                            </a:graphic>
                          </wp:inline>
                        </w:drawing>
                      </w:r>
                    </w:p>
                  </w:txbxContent>
                </v:textbox>
              </v:rect>
            </w:pict>
          </mc:Fallback>
        </mc:AlternateContent>
        <mc:AlternateContent>
          <mc:Choice Requires="wps">
            <w:drawing>
              <wp:anchor behindDoc="0" distT="0" distB="0" distL="0" distR="0" simplePos="0" locked="0" layoutInCell="1" allowOverlap="1" relativeHeight="3" wp14:anchorId="64F9530A">
                <wp:simplePos x="0" y="0"/>
                <wp:positionH relativeFrom="column">
                  <wp:posOffset>3099435</wp:posOffset>
                </wp:positionH>
                <wp:positionV relativeFrom="paragraph">
                  <wp:posOffset>196215</wp:posOffset>
                </wp:positionV>
                <wp:extent cx="2401570" cy="1988185"/>
                <wp:effectExtent l="0" t="0" r="18415" b="13335"/>
                <wp:wrapNone/>
                <wp:docPr id="5" name="Text Box 4"/>
                <a:graphic xmlns:a="http://schemas.openxmlformats.org/drawingml/2006/main">
                  <a:graphicData uri="http://schemas.microsoft.com/office/word/2010/wordprocessingShape">
                    <wps:wsp>
                      <wps:cNvSpPr/>
                      <wps:spPr>
                        <a:xfrm>
                          <a:off x="0" y="0"/>
                          <a:ext cx="2400840" cy="1987560"/>
                        </a:xfrm>
                        <a:prstGeom prst="rect">
                          <a:avLst/>
                        </a:prstGeom>
                        <a:solidFill>
                          <a:schemeClr val="lt1"/>
                        </a:solidFill>
                        <a:ln w="6480">
                          <a:solidFill>
                            <a:srgbClr val="000000"/>
                          </a:solidFill>
                          <a:round/>
                        </a:ln>
                      </wps:spPr>
                      <wps:style>
                        <a:lnRef idx="0"/>
                        <a:fillRef idx="0"/>
                        <a:effectRef idx="0"/>
                        <a:fontRef idx="minor"/>
                      </wps:style>
                      <wps:txbx>
                        <w:txbxContent>
                          <w:p>
                            <w:pPr>
                              <w:pStyle w:val="FrameContents"/>
                              <w:spacing w:before="0" w:after="160"/>
                              <w:jc w:val="center"/>
                              <w:rPr/>
                            </w:pPr>
                            <w:r>
                              <w:rPr/>
                              <w:drawing>
                                <wp:inline distT="0" distB="0" distL="0" distR="0">
                                  <wp:extent cx="1889125" cy="1889125"/>
                                  <wp:effectExtent l="0" t="0" r="0" b="0"/>
                                  <wp:docPr id="7"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Text&#10;&#10;Description automatically generated"/>
                                          <pic:cNvPicPr>
                                            <a:picLocks noChangeAspect="1" noChangeArrowheads="1"/>
                                          </pic:cNvPicPr>
                                        </pic:nvPicPr>
                                        <pic:blipFill>
                                          <a:blip r:embed="rId5"/>
                                          <a:stretch>
                                            <a:fillRect/>
                                          </a:stretch>
                                        </pic:blipFill>
                                        <pic:spPr bwMode="auto">
                                          <a:xfrm>
                                            <a:off x="0" y="0"/>
                                            <a:ext cx="1889125" cy="1889125"/>
                                          </a:xfrm>
                                          <a:prstGeom prst="rect">
                                            <a:avLst/>
                                          </a:prstGeom>
                                        </pic:spPr>
                                      </pic:pic>
                                    </a:graphicData>
                                  </a:graphic>
                                </wp:inline>
                              </w:drawing>
                            </w:r>
                          </w:p>
                        </w:txbxContent>
                      </wps:txbx>
                      <wps:bodyPr>
                        <a:noAutofit/>
                      </wps:bodyPr>
                    </wps:wsp>
                  </a:graphicData>
                </a:graphic>
              </wp:anchor>
            </w:drawing>
          </mc:Choice>
          <mc:Fallback>
            <w:pict>
              <v:rect id="shape_0" ID="Text Box 4" fillcolor="white" stroked="t" style="position:absolute;margin-left:244.05pt;margin-top:15.45pt;width:189pt;height:156.45pt" wp14:anchorId="64F9530A">
                <w10:wrap type="none"/>
                <v:fill o:detectmouseclick="t" type="solid" color2="black"/>
                <v:stroke color="black" weight="6480" joinstyle="round" endcap="flat"/>
                <v:textbox>
                  <w:txbxContent>
                    <w:p>
                      <w:pPr>
                        <w:pStyle w:val="FrameContents"/>
                        <w:spacing w:before="0" w:after="160"/>
                        <w:jc w:val="center"/>
                        <w:rPr/>
                      </w:pPr>
                      <w:r>
                        <w:rPr/>
                        <w:drawing>
                          <wp:inline distT="0" distB="0" distL="0" distR="0">
                            <wp:extent cx="1889125" cy="1889125"/>
                            <wp:effectExtent l="0" t="0" r="0" b="0"/>
                            <wp:docPr id="8"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 descr="Text&#10;&#10;Description automatically generated"/>
                                    <pic:cNvPicPr>
                                      <a:picLocks noChangeAspect="1" noChangeArrowheads="1"/>
                                    </pic:cNvPicPr>
                                  </pic:nvPicPr>
                                  <pic:blipFill>
                                    <a:blip r:embed="rId5"/>
                                    <a:stretch>
                                      <a:fillRect/>
                                    </a:stretch>
                                  </pic:blipFill>
                                  <pic:spPr bwMode="auto">
                                    <a:xfrm>
                                      <a:off x="0" y="0"/>
                                      <a:ext cx="1889125" cy="1889125"/>
                                    </a:xfrm>
                                    <a:prstGeom prst="rect">
                                      <a:avLst/>
                                    </a:prstGeom>
                                  </pic:spPr>
                                </pic:pic>
                              </a:graphicData>
                            </a:graphic>
                          </wp:inline>
                        </w:drawing>
                      </w:r>
                    </w:p>
                  </w:txbxContent>
                </v:textbox>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mc:AlternateContent>
          <mc:Choice Requires="wps">
            <w:drawing>
              <wp:anchor behindDoc="0" distT="0" distB="0" distL="0" distR="0" simplePos="0" locked="0" layoutInCell="1" allowOverlap="1" relativeHeight="6" wp14:anchorId="53459BF7">
                <wp:simplePos x="0" y="0"/>
                <wp:positionH relativeFrom="column">
                  <wp:posOffset>432435</wp:posOffset>
                </wp:positionH>
                <wp:positionV relativeFrom="paragraph">
                  <wp:posOffset>64770</wp:posOffset>
                </wp:positionV>
                <wp:extent cx="606425" cy="186055"/>
                <wp:effectExtent l="0" t="0" r="0" b="5080"/>
                <wp:wrapNone/>
                <wp:docPr id="9" name="Text Box 21"/>
                <a:graphic xmlns:a="http://schemas.openxmlformats.org/drawingml/2006/main">
                  <a:graphicData uri="http://schemas.microsoft.com/office/word/2010/wordprocessingShape">
                    <wps:wsp>
                      <wps:cNvSpPr/>
                      <wps:spPr>
                        <a:xfrm>
                          <a:off x="0" y="0"/>
                          <a:ext cx="605880" cy="185400"/>
                        </a:xfrm>
                        <a:prstGeom prst="rect">
                          <a:avLst/>
                        </a:prstGeom>
                        <a:noFill/>
                        <a:ln w="9360">
                          <a:noFill/>
                        </a:ln>
                      </wps:spPr>
                      <wps:style>
                        <a:lnRef idx="0"/>
                        <a:fillRef idx="0"/>
                        <a:effectRef idx="0"/>
                        <a:fontRef idx="minor"/>
                      </wps:style>
                      <wps:txbx>
                        <w:txbxContent>
                          <w:p>
                            <w:pPr>
                              <w:pStyle w:val="FrameContents"/>
                              <w:spacing w:before="0" w:after="160"/>
                              <w:jc w:val="left"/>
                              <w:rPr>
                                <w:sz w:val="10"/>
                                <w:szCs w:val="10"/>
                              </w:rPr>
                            </w:pPr>
                            <w:r>
                              <w:rPr>
                                <w:color w:val="000000"/>
                                <w:sz w:val="10"/>
                                <w:szCs w:val="10"/>
                              </w:rPr>
                              <w:t>Degree {1, 60}</w:t>
                            </w:r>
                          </w:p>
                        </w:txbxContent>
                      </wps:txbx>
                      <wps:bodyPr>
                        <a:noAutofit/>
                      </wps:bodyPr>
                    </wps:wsp>
                  </a:graphicData>
                </a:graphic>
              </wp:anchor>
            </w:drawing>
          </mc:Choice>
          <mc:Fallback>
            <w:pict>
              <v:rect id="shape_0" ID="Text Box 21" stroked="f" style="position:absolute;margin-left:34.05pt;margin-top:5.1pt;width:47.65pt;height:14.55pt" wp14:anchorId="53459BF7">
                <w10:wrap type="square"/>
                <v:fill o:detectmouseclick="t" on="false"/>
                <v:stroke color="#3465a4" weight="9360" joinstyle="round" endcap="flat"/>
                <v:textbox>
                  <w:txbxContent>
                    <w:p>
                      <w:pPr>
                        <w:pStyle w:val="FrameContents"/>
                        <w:spacing w:before="0" w:after="160"/>
                        <w:jc w:val="left"/>
                        <w:rPr>
                          <w:sz w:val="10"/>
                          <w:szCs w:val="10"/>
                        </w:rPr>
                      </w:pPr>
                      <w:r>
                        <w:rPr>
                          <w:color w:val="000000"/>
                          <w:sz w:val="10"/>
                          <w:szCs w:val="10"/>
                        </w:rPr>
                        <w:t>Degree {1, 60}</w:t>
                      </w:r>
                    </w:p>
                  </w:txbxContent>
                </v:textbox>
              </v:rect>
            </w:pict>
          </mc:Fallback>
        </mc:AlternateContent>
        <mc:AlternateContent>
          <mc:Choice Requires="wps">
            <w:drawing>
              <wp:anchor behindDoc="0" distT="0" distB="0" distL="0" distR="0" simplePos="0" locked="0" layoutInCell="1" allowOverlap="1" relativeHeight="7" wp14:anchorId="47B91CE1">
                <wp:simplePos x="0" y="0"/>
                <wp:positionH relativeFrom="column">
                  <wp:posOffset>3131185</wp:posOffset>
                </wp:positionH>
                <wp:positionV relativeFrom="paragraph">
                  <wp:posOffset>59690</wp:posOffset>
                </wp:positionV>
                <wp:extent cx="607060" cy="186690"/>
                <wp:effectExtent l="0" t="0" r="0" b="5080"/>
                <wp:wrapNone/>
                <wp:docPr id="11" name="Text Box 22"/>
                <a:graphic xmlns:a="http://schemas.openxmlformats.org/drawingml/2006/main">
                  <a:graphicData uri="http://schemas.microsoft.com/office/word/2010/wordprocessingShape">
                    <wps:wsp>
                      <wps:cNvSpPr/>
                      <wps:spPr>
                        <a:xfrm>
                          <a:off x="0" y="0"/>
                          <a:ext cx="606600" cy="186120"/>
                        </a:xfrm>
                        <a:prstGeom prst="rect">
                          <a:avLst/>
                        </a:prstGeom>
                        <a:noFill/>
                        <a:ln w="9360">
                          <a:noFill/>
                        </a:ln>
                      </wps:spPr>
                      <wps:style>
                        <a:lnRef idx="0"/>
                        <a:fillRef idx="0"/>
                        <a:effectRef idx="0"/>
                        <a:fontRef idx="minor"/>
                      </wps:style>
                      <wps:txbx>
                        <w:txbxContent>
                          <w:p>
                            <w:pPr>
                              <w:pStyle w:val="FrameContents"/>
                              <w:spacing w:before="0" w:after="160"/>
                              <w:jc w:val="left"/>
                              <w:rPr>
                                <w:sz w:val="10"/>
                                <w:szCs w:val="10"/>
                              </w:rPr>
                            </w:pPr>
                            <w:r>
                              <w:rPr>
                                <w:color w:val="000000"/>
                                <w:sz w:val="10"/>
                                <w:szCs w:val="10"/>
                              </w:rPr>
                              <w:t>Degree {3, 60}</w:t>
                            </w:r>
                          </w:p>
                        </w:txbxContent>
                      </wps:txbx>
                      <wps:bodyPr>
                        <a:noAutofit/>
                      </wps:bodyPr>
                    </wps:wsp>
                  </a:graphicData>
                </a:graphic>
              </wp:anchor>
            </w:drawing>
          </mc:Choice>
          <mc:Fallback>
            <w:pict>
              <v:rect id="shape_0" ID="Text Box 22" stroked="f" style="position:absolute;margin-left:246.55pt;margin-top:4.7pt;width:47.7pt;height:14.6pt" wp14:anchorId="47B91CE1">
                <w10:wrap type="square"/>
                <v:fill o:detectmouseclick="t" on="false"/>
                <v:stroke color="#3465a4" weight="9360" joinstyle="round" endcap="flat"/>
                <v:textbox>
                  <w:txbxContent>
                    <w:p>
                      <w:pPr>
                        <w:pStyle w:val="FrameContents"/>
                        <w:spacing w:before="0" w:after="160"/>
                        <w:jc w:val="left"/>
                        <w:rPr>
                          <w:sz w:val="10"/>
                          <w:szCs w:val="10"/>
                        </w:rPr>
                      </w:pPr>
                      <w:r>
                        <w:rPr>
                          <w:color w:val="000000"/>
                          <w:sz w:val="10"/>
                          <w:szCs w:val="10"/>
                        </w:rPr>
                        <w:t>Degree {3, 60}</w:t>
                      </w:r>
                    </w:p>
                  </w:txbxContent>
                </v:textbox>
              </v:rect>
            </w:pict>
          </mc:Fallback>
        </mc:AlternateContent>
      </w:r>
    </w:p>
    <w:p>
      <w:pPr>
        <w:pStyle w:val="Normal"/>
        <w:rPr/>
      </w:pPr>
      <w:r>
        <w:rPr/>
      </w:r>
    </w:p>
    <w:p>
      <w:pPr>
        <w:pStyle w:val="Normal"/>
        <w:rPr/>
      </w:pPr>
      <w:r>
        <w:rPr/>
      </w:r>
    </w:p>
    <w:p>
      <w:pPr>
        <w:pStyle w:val="Normal"/>
        <w:rPr/>
      </w:pPr>
      <w:r>
        <w:rPr/>
      </w:r>
    </w:p>
    <w:p>
      <w:pPr>
        <w:pStyle w:val="Normal"/>
        <w:rPr/>
      </w:pPr>
      <w:r>
        <w:rPr/>
        <mc:AlternateContent>
          <mc:Choice Requires="wps">
            <w:drawing>
              <wp:anchor behindDoc="0" distT="0" distB="0" distL="0" distR="0" simplePos="0" locked="0" layoutInCell="1" allowOverlap="1" relativeHeight="4" wp14:anchorId="5EA54FC3">
                <wp:simplePos x="0" y="0"/>
                <wp:positionH relativeFrom="column">
                  <wp:posOffset>253365</wp:posOffset>
                </wp:positionH>
                <wp:positionV relativeFrom="paragraph">
                  <wp:posOffset>635</wp:posOffset>
                </wp:positionV>
                <wp:extent cx="2225040" cy="2004695"/>
                <wp:effectExtent l="0" t="0" r="23495" b="15875"/>
                <wp:wrapNone/>
                <wp:docPr id="13" name="Text Box 15"/>
                <a:graphic xmlns:a="http://schemas.openxmlformats.org/drawingml/2006/main">
                  <a:graphicData uri="http://schemas.microsoft.com/office/word/2010/wordprocessingShape">
                    <wps:wsp>
                      <wps:cNvSpPr/>
                      <wps:spPr>
                        <a:xfrm>
                          <a:off x="0" y="0"/>
                          <a:ext cx="2224440" cy="2004120"/>
                        </a:xfrm>
                        <a:prstGeom prst="rect">
                          <a:avLst/>
                        </a:prstGeom>
                        <a:solidFill>
                          <a:schemeClr val="lt1"/>
                        </a:solidFill>
                        <a:ln w="6480">
                          <a:solidFill>
                            <a:srgbClr val="000000"/>
                          </a:solidFill>
                          <a:round/>
                        </a:ln>
                      </wps:spPr>
                      <wps:style>
                        <a:lnRef idx="0"/>
                        <a:fillRef idx="0"/>
                        <a:effectRef idx="0"/>
                        <a:fontRef idx="minor"/>
                      </wps:style>
                      <wps:txbx>
                        <w:txbxContent>
                          <w:p>
                            <w:pPr>
                              <w:pStyle w:val="FrameContents"/>
                              <w:spacing w:before="0" w:after="160"/>
                              <w:rPr/>
                            </w:pPr>
                            <w:r>
                              <w:rPr/>
                              <w:drawing>
                                <wp:inline distT="0" distB="0" distL="0" distR="0">
                                  <wp:extent cx="1905635" cy="1905635"/>
                                  <wp:effectExtent l="0" t="0" r="0" b="0"/>
                                  <wp:docPr id="15" name="Picture 12" descr="Timelin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descr="Timeline, map&#10;&#10;Description automatically generated"/>
                                          <pic:cNvPicPr>
                                            <a:picLocks noChangeAspect="1" noChangeArrowheads="1"/>
                                          </pic:cNvPicPr>
                                        </pic:nvPicPr>
                                        <pic:blipFill>
                                          <a:blip r:embed="rId6"/>
                                          <a:stretch>
                                            <a:fillRect/>
                                          </a:stretch>
                                        </pic:blipFill>
                                        <pic:spPr bwMode="auto">
                                          <a:xfrm>
                                            <a:off x="0" y="0"/>
                                            <a:ext cx="1905635" cy="1905635"/>
                                          </a:xfrm>
                                          <a:prstGeom prst="rect">
                                            <a:avLst/>
                                          </a:prstGeom>
                                        </pic:spPr>
                                      </pic:pic>
                                    </a:graphicData>
                                  </a:graphic>
                                </wp:inline>
                              </w:drawing>
                            </w:r>
                          </w:p>
                        </w:txbxContent>
                      </wps:txbx>
                      <wps:bodyPr>
                        <a:noAutofit/>
                      </wps:bodyPr>
                    </wps:wsp>
                  </a:graphicData>
                </a:graphic>
              </wp:anchor>
            </w:drawing>
          </mc:Choice>
          <mc:Fallback>
            <w:pict>
              <v:rect id="shape_0" ID="Text Box 15" fillcolor="white" stroked="t" style="position:absolute;margin-left:19.95pt;margin-top:0pt;width:175.1pt;height:157.75pt" wp14:anchorId="5EA54FC3">
                <w10:wrap type="none"/>
                <v:fill o:detectmouseclick="t" type="solid" color2="black"/>
                <v:stroke color="black" weight="6480" joinstyle="round" endcap="flat"/>
                <v:textbox>
                  <w:txbxContent>
                    <w:p>
                      <w:pPr>
                        <w:pStyle w:val="FrameContents"/>
                        <w:spacing w:before="0" w:after="160"/>
                        <w:rPr/>
                      </w:pPr>
                      <w:r>
                        <w:rPr/>
                        <w:drawing>
                          <wp:inline distT="0" distB="0" distL="0" distR="0">
                            <wp:extent cx="1905635" cy="1905635"/>
                            <wp:effectExtent l="0" t="0" r="0" b="0"/>
                            <wp:docPr id="16" name="Picture 12" descr="Timelin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descr="Timeline, map&#10;&#10;Description automatically generated"/>
                                    <pic:cNvPicPr>
                                      <a:picLocks noChangeAspect="1" noChangeArrowheads="1"/>
                                    </pic:cNvPicPr>
                                  </pic:nvPicPr>
                                  <pic:blipFill>
                                    <a:blip r:embed="rId6"/>
                                    <a:stretch>
                                      <a:fillRect/>
                                    </a:stretch>
                                  </pic:blipFill>
                                  <pic:spPr bwMode="auto">
                                    <a:xfrm>
                                      <a:off x="0" y="0"/>
                                      <a:ext cx="1905635" cy="1905635"/>
                                    </a:xfrm>
                                    <a:prstGeom prst="rect">
                                      <a:avLst/>
                                    </a:prstGeom>
                                  </pic:spPr>
                                </pic:pic>
                              </a:graphicData>
                            </a:graphic>
                          </wp:inline>
                        </w:drawing>
                      </w:r>
                    </w:p>
                  </w:txbxContent>
                </v:textbox>
              </v:rect>
            </w:pict>
          </mc:Fallback>
        </mc:AlternateContent>
        <mc:AlternateContent>
          <mc:Choice Requires="wps">
            <w:drawing>
              <wp:anchor behindDoc="0" distT="0" distB="0" distL="0" distR="0" simplePos="0" locked="0" layoutInCell="1" allowOverlap="1" relativeHeight="5" wp14:anchorId="55A19699">
                <wp:simplePos x="0" y="0"/>
                <wp:positionH relativeFrom="column">
                  <wp:posOffset>3121660</wp:posOffset>
                </wp:positionH>
                <wp:positionV relativeFrom="paragraph">
                  <wp:posOffset>1270</wp:posOffset>
                </wp:positionV>
                <wp:extent cx="2225040" cy="2004695"/>
                <wp:effectExtent l="0" t="0" r="23495" b="15875"/>
                <wp:wrapNone/>
                <wp:docPr id="17" name="Text Box 17"/>
                <a:graphic xmlns:a="http://schemas.openxmlformats.org/drawingml/2006/main">
                  <a:graphicData uri="http://schemas.microsoft.com/office/word/2010/wordprocessingShape">
                    <wps:wsp>
                      <wps:cNvSpPr/>
                      <wps:spPr>
                        <a:xfrm>
                          <a:off x="0" y="0"/>
                          <a:ext cx="2224440" cy="2004120"/>
                        </a:xfrm>
                        <a:prstGeom prst="rect">
                          <a:avLst/>
                        </a:prstGeom>
                        <a:solidFill>
                          <a:schemeClr val="lt1"/>
                        </a:solidFill>
                        <a:ln w="6480">
                          <a:solidFill>
                            <a:srgbClr val="000000"/>
                          </a:solidFill>
                          <a:round/>
                        </a:ln>
                      </wps:spPr>
                      <wps:style>
                        <a:lnRef idx="0"/>
                        <a:fillRef idx="0"/>
                        <a:effectRef idx="0"/>
                        <a:fontRef idx="minor"/>
                      </wps:style>
                      <wps:txbx>
                        <w:txbxContent>
                          <w:p>
                            <w:pPr>
                              <w:pStyle w:val="FrameContents"/>
                              <w:spacing w:before="0" w:after="160"/>
                              <w:rPr/>
                            </w:pPr>
                            <w:r>
                              <w:rPr/>
                              <w:drawing>
                                <wp:inline distT="0" distB="0" distL="0" distR="0">
                                  <wp:extent cx="1905635" cy="1905635"/>
                                  <wp:effectExtent l="0" t="0" r="0" b="0"/>
                                  <wp:docPr id="19" name="Picture 13"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descr="Diagram, map&#10;&#10;Description automatically generated"/>
                                          <pic:cNvPicPr>
                                            <a:picLocks noChangeAspect="1" noChangeArrowheads="1"/>
                                          </pic:cNvPicPr>
                                        </pic:nvPicPr>
                                        <pic:blipFill>
                                          <a:blip r:embed="rId7"/>
                                          <a:stretch>
                                            <a:fillRect/>
                                          </a:stretch>
                                        </pic:blipFill>
                                        <pic:spPr bwMode="auto">
                                          <a:xfrm>
                                            <a:off x="0" y="0"/>
                                            <a:ext cx="1905635" cy="1905635"/>
                                          </a:xfrm>
                                          <a:prstGeom prst="rect">
                                            <a:avLst/>
                                          </a:prstGeom>
                                        </pic:spPr>
                                      </pic:pic>
                                    </a:graphicData>
                                  </a:graphic>
                                </wp:inline>
                              </w:drawing>
                            </w:r>
                          </w:p>
                        </w:txbxContent>
                      </wps:txbx>
                      <wps:bodyPr>
                        <a:noAutofit/>
                      </wps:bodyPr>
                    </wps:wsp>
                  </a:graphicData>
                </a:graphic>
              </wp:anchor>
            </w:drawing>
          </mc:Choice>
          <mc:Fallback>
            <w:pict>
              <v:rect id="shape_0" ID="Text Box 17" fillcolor="white" stroked="t" style="position:absolute;margin-left:245.8pt;margin-top:0.1pt;width:175.1pt;height:157.75pt" wp14:anchorId="55A19699">
                <w10:wrap type="none"/>
                <v:fill o:detectmouseclick="t" type="solid" color2="black"/>
                <v:stroke color="black" weight="6480" joinstyle="round" endcap="flat"/>
                <v:textbox>
                  <w:txbxContent>
                    <w:p>
                      <w:pPr>
                        <w:pStyle w:val="FrameContents"/>
                        <w:spacing w:before="0" w:after="160"/>
                        <w:rPr/>
                      </w:pPr>
                      <w:r>
                        <w:rPr/>
                        <w:drawing>
                          <wp:inline distT="0" distB="0" distL="0" distR="0">
                            <wp:extent cx="1905635" cy="1905635"/>
                            <wp:effectExtent l="0" t="0" r="0" b="0"/>
                            <wp:docPr id="20" name="Picture 13"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3" descr="Diagram, map&#10;&#10;Description automatically generated"/>
                                    <pic:cNvPicPr>
                                      <a:picLocks noChangeAspect="1" noChangeArrowheads="1"/>
                                    </pic:cNvPicPr>
                                  </pic:nvPicPr>
                                  <pic:blipFill>
                                    <a:blip r:embed="rId7"/>
                                    <a:stretch>
                                      <a:fillRect/>
                                    </a:stretch>
                                  </pic:blipFill>
                                  <pic:spPr bwMode="auto">
                                    <a:xfrm>
                                      <a:off x="0" y="0"/>
                                      <a:ext cx="1905635" cy="1905635"/>
                                    </a:xfrm>
                                    <a:prstGeom prst="rect">
                                      <a:avLst/>
                                    </a:prstGeom>
                                  </pic:spPr>
                                </pic:pic>
                              </a:graphicData>
                            </a:graphic>
                          </wp:inline>
                        </w:drawing>
                      </w:r>
                    </w:p>
                  </w:txbxContent>
                </v:textbox>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mc:AlternateContent>
          <mc:Choice Requires="wps">
            <w:drawing>
              <wp:anchor behindDoc="0" distT="0" distB="0" distL="0" distR="0" simplePos="0" locked="0" layoutInCell="1" allowOverlap="1" relativeHeight="8" wp14:anchorId="78A506D6">
                <wp:simplePos x="0" y="0"/>
                <wp:positionH relativeFrom="column">
                  <wp:posOffset>170180</wp:posOffset>
                </wp:positionH>
                <wp:positionV relativeFrom="paragraph">
                  <wp:posOffset>170815</wp:posOffset>
                </wp:positionV>
                <wp:extent cx="607060" cy="186690"/>
                <wp:effectExtent l="0" t="0" r="0" b="5080"/>
                <wp:wrapNone/>
                <wp:docPr id="21" name="Text Box 24"/>
                <a:graphic xmlns:a="http://schemas.openxmlformats.org/drawingml/2006/main">
                  <a:graphicData uri="http://schemas.microsoft.com/office/word/2010/wordprocessingShape">
                    <wps:wsp>
                      <wps:cNvSpPr/>
                      <wps:spPr>
                        <a:xfrm>
                          <a:off x="0" y="0"/>
                          <a:ext cx="606600" cy="186120"/>
                        </a:xfrm>
                        <a:prstGeom prst="rect">
                          <a:avLst/>
                        </a:prstGeom>
                        <a:noFill/>
                        <a:ln w="9360">
                          <a:noFill/>
                        </a:ln>
                      </wps:spPr>
                      <wps:style>
                        <a:lnRef idx="0"/>
                        <a:fillRef idx="0"/>
                        <a:effectRef idx="0"/>
                        <a:fontRef idx="minor"/>
                      </wps:style>
                      <wps:txbx>
                        <w:txbxContent>
                          <w:p>
                            <w:pPr>
                              <w:pStyle w:val="FrameContents"/>
                              <w:spacing w:before="0" w:after="160"/>
                              <w:jc w:val="left"/>
                              <w:rPr>
                                <w:sz w:val="10"/>
                                <w:szCs w:val="10"/>
                              </w:rPr>
                            </w:pPr>
                            <w:r>
                              <w:rPr>
                                <w:color w:val="000000"/>
                                <w:sz w:val="10"/>
                                <w:szCs w:val="10"/>
                              </w:rPr>
                              <w:t>Degree {5, 60}</w:t>
                            </w:r>
                          </w:p>
                        </w:txbxContent>
                      </wps:txbx>
                      <wps:bodyPr>
                        <a:noAutofit/>
                      </wps:bodyPr>
                    </wps:wsp>
                  </a:graphicData>
                </a:graphic>
              </wp:anchor>
            </w:drawing>
          </mc:Choice>
          <mc:Fallback>
            <w:pict>
              <v:rect id="shape_0" ID="Text Box 24" stroked="f" style="position:absolute;margin-left:13.4pt;margin-top:13.45pt;width:47.7pt;height:14.6pt" wp14:anchorId="78A506D6">
                <w10:wrap type="square"/>
                <v:fill o:detectmouseclick="t" on="false"/>
                <v:stroke color="#3465a4" weight="9360" joinstyle="round" endcap="flat"/>
                <v:textbox>
                  <w:txbxContent>
                    <w:p>
                      <w:pPr>
                        <w:pStyle w:val="FrameContents"/>
                        <w:spacing w:before="0" w:after="160"/>
                        <w:jc w:val="left"/>
                        <w:rPr>
                          <w:sz w:val="10"/>
                          <w:szCs w:val="10"/>
                        </w:rPr>
                      </w:pPr>
                      <w:r>
                        <w:rPr>
                          <w:color w:val="000000"/>
                          <w:sz w:val="10"/>
                          <w:szCs w:val="10"/>
                        </w:rPr>
                        <w:t>Degree {5, 60}</w:t>
                      </w:r>
                    </w:p>
                  </w:txbxContent>
                </v:textbox>
              </v:rect>
            </w:pict>
          </mc:Fallback>
        </mc:AlternateContent>
        <mc:AlternateContent>
          <mc:Choice Requires="wps">
            <w:drawing>
              <wp:anchor behindDoc="0" distT="0" distB="0" distL="0" distR="0" simplePos="0" locked="0" layoutInCell="1" allowOverlap="1" relativeHeight="9" wp14:anchorId="74ED7719">
                <wp:simplePos x="0" y="0"/>
                <wp:positionH relativeFrom="column">
                  <wp:posOffset>3118485</wp:posOffset>
                </wp:positionH>
                <wp:positionV relativeFrom="paragraph">
                  <wp:posOffset>227330</wp:posOffset>
                </wp:positionV>
                <wp:extent cx="607060" cy="186690"/>
                <wp:effectExtent l="0" t="0" r="0" b="5080"/>
                <wp:wrapNone/>
                <wp:docPr id="23" name="Text Box 25"/>
                <a:graphic xmlns:a="http://schemas.openxmlformats.org/drawingml/2006/main">
                  <a:graphicData uri="http://schemas.microsoft.com/office/word/2010/wordprocessingShape">
                    <wps:wsp>
                      <wps:cNvSpPr/>
                      <wps:spPr>
                        <a:xfrm>
                          <a:off x="0" y="0"/>
                          <a:ext cx="606600" cy="186120"/>
                        </a:xfrm>
                        <a:prstGeom prst="rect">
                          <a:avLst/>
                        </a:prstGeom>
                        <a:noFill/>
                        <a:ln w="9360">
                          <a:noFill/>
                        </a:ln>
                      </wps:spPr>
                      <wps:style>
                        <a:lnRef idx="0"/>
                        <a:fillRef idx="0"/>
                        <a:effectRef idx="0"/>
                        <a:fontRef idx="minor"/>
                      </wps:style>
                      <wps:txbx>
                        <w:txbxContent>
                          <w:p>
                            <w:pPr>
                              <w:pStyle w:val="FrameContents"/>
                              <w:spacing w:before="0" w:after="160"/>
                              <w:jc w:val="left"/>
                              <w:rPr>
                                <w:sz w:val="10"/>
                                <w:szCs w:val="10"/>
                              </w:rPr>
                            </w:pPr>
                            <w:r>
                              <w:rPr>
                                <w:color w:val="000000"/>
                                <w:sz w:val="10"/>
                                <w:szCs w:val="10"/>
                              </w:rPr>
                              <w:t>Degree {7, 60}</w:t>
                            </w:r>
                          </w:p>
                        </w:txbxContent>
                      </wps:txbx>
                      <wps:bodyPr>
                        <a:noAutofit/>
                      </wps:bodyPr>
                    </wps:wsp>
                  </a:graphicData>
                </a:graphic>
              </wp:anchor>
            </w:drawing>
          </mc:Choice>
          <mc:Fallback>
            <w:pict>
              <v:rect id="shape_0" ID="Text Box 25" stroked="f" style="position:absolute;margin-left:245.55pt;margin-top:17.9pt;width:47.7pt;height:14.6pt" wp14:anchorId="74ED7719">
                <w10:wrap type="square"/>
                <v:fill o:detectmouseclick="t" on="false"/>
                <v:stroke color="#3465a4" weight="9360" joinstyle="round" endcap="flat"/>
                <v:textbox>
                  <w:txbxContent>
                    <w:p>
                      <w:pPr>
                        <w:pStyle w:val="FrameContents"/>
                        <w:spacing w:before="0" w:after="160"/>
                        <w:jc w:val="left"/>
                        <w:rPr>
                          <w:sz w:val="10"/>
                          <w:szCs w:val="10"/>
                        </w:rPr>
                      </w:pPr>
                      <w:r>
                        <w:rPr>
                          <w:color w:val="000000"/>
                          <w:sz w:val="10"/>
                          <w:szCs w:val="10"/>
                        </w:rPr>
                        <w:t>Degree {7, 60}</w:t>
                      </w:r>
                    </w:p>
                  </w:txbxContent>
                </v:textbox>
              </v:rect>
            </w:pict>
          </mc:Fallback>
        </mc:AlternateContent>
      </w:r>
    </w:p>
    <w:p>
      <w:pPr>
        <w:pStyle w:val="Normal"/>
        <w:rPr/>
      </w:pPr>
      <w:r>
        <w:rPr/>
      </w:r>
    </w:p>
    <w:p>
      <w:pPr>
        <w:pStyle w:val="Normal"/>
        <w:rPr/>
      </w:pPr>
      <w:r>
        <w:rPr/>
        <w:t>According to the network analysis, major types of software categories (prominent nodes in the network graph)  are:</w:t>
      </w:r>
    </w:p>
    <w:p>
      <w:pPr>
        <w:pStyle w:val="ListParagraph"/>
        <w:numPr>
          <w:ilvl w:val="0"/>
          <w:numId w:val="11"/>
        </w:numPr>
        <w:rPr/>
      </w:pPr>
      <w:r>
        <w:rPr/>
        <w:t>Application software</w:t>
      </w:r>
    </w:p>
    <w:p>
      <w:pPr>
        <w:pStyle w:val="ListParagraph"/>
        <w:numPr>
          <w:ilvl w:val="0"/>
          <w:numId w:val="11"/>
        </w:numPr>
        <w:rPr/>
      </w:pPr>
      <w:r>
        <w:rPr/>
        <w:t>Utility software</w:t>
      </w:r>
    </w:p>
    <w:p>
      <w:pPr>
        <w:pStyle w:val="ListParagraph"/>
        <w:numPr>
          <w:ilvl w:val="0"/>
          <w:numId w:val="11"/>
        </w:numPr>
        <w:rPr/>
      </w:pPr>
      <w:r>
        <w:rPr/>
        <w:t xml:space="preserve">Computer security software </w:t>
      </w:r>
    </w:p>
    <w:p>
      <w:pPr>
        <w:pStyle w:val="ListParagraph"/>
        <w:numPr>
          <w:ilvl w:val="0"/>
          <w:numId w:val="11"/>
        </w:numPr>
        <w:rPr/>
      </w:pPr>
      <w:r>
        <w:rPr/>
        <w:t xml:space="preserve">System software </w:t>
      </w:r>
    </w:p>
    <w:p>
      <w:pPr>
        <w:pStyle w:val="ListParagraph"/>
        <w:numPr>
          <w:ilvl w:val="0"/>
          <w:numId w:val="11"/>
        </w:numPr>
        <w:rPr/>
      </w:pPr>
      <w:r>
        <w:rPr/>
        <w:t>Client</w:t>
      </w:r>
    </w:p>
    <w:p>
      <w:pPr>
        <w:pStyle w:val="ListParagraph"/>
        <w:numPr>
          <w:ilvl w:val="0"/>
          <w:numId w:val="11"/>
        </w:numPr>
        <w:rPr/>
      </w:pPr>
      <w:r>
        <w:rPr/>
        <w:t xml:space="preserve">Programming tool </w:t>
      </w:r>
    </w:p>
    <w:p>
      <w:pPr>
        <w:pStyle w:val="ListParagraph"/>
        <w:numPr>
          <w:ilvl w:val="0"/>
          <w:numId w:val="11"/>
        </w:numPr>
        <w:rPr/>
      </w:pPr>
      <w:r>
        <w:rPr/>
        <w:t>Software Library</w:t>
      </w:r>
    </w:p>
    <w:p>
      <w:pPr>
        <w:pStyle w:val="ListParagraph"/>
        <w:numPr>
          <w:ilvl w:val="0"/>
          <w:numId w:val="11"/>
        </w:numPr>
        <w:rPr/>
      </w:pPr>
      <w:r>
        <w:rPr/>
        <w:t xml:space="preserve">Software framework </w:t>
      </w:r>
    </w:p>
    <w:p>
      <w:pPr>
        <w:pStyle w:val="ListParagraph"/>
        <w:numPr>
          <w:ilvl w:val="0"/>
          <w:numId w:val="11"/>
        </w:numPr>
        <w:rPr/>
      </w:pPr>
      <w:r>
        <w:rPr/>
        <w:t xml:space="preserve">Editor </w:t>
      </w:r>
    </w:p>
    <w:p>
      <w:pPr>
        <w:pStyle w:val="ListParagraph"/>
        <w:numPr>
          <w:ilvl w:val="0"/>
          <w:numId w:val="11"/>
        </w:numPr>
        <w:rPr/>
      </w:pPr>
      <w:r>
        <w:rPr/>
        <w:t>Science software.</w:t>
      </w:r>
    </w:p>
    <w:p>
      <w:pPr>
        <w:pStyle w:val="ListParagraph"/>
        <w:numPr>
          <w:ilvl w:val="0"/>
          <w:numId w:val="11"/>
        </w:numPr>
        <w:rPr/>
      </w:pPr>
      <w:r>
        <w:rPr/>
        <w:t>Graphics software</w:t>
      </w:r>
    </w:p>
    <w:p>
      <w:pPr>
        <w:pStyle w:val="ListParagraph"/>
        <w:numPr>
          <w:ilvl w:val="0"/>
          <w:numId w:val="11"/>
        </w:numPr>
        <w:rPr/>
      </w:pPr>
      <w:r>
        <w:rPr/>
        <w:t xml:space="preserve">Computer aided design software </w:t>
      </w:r>
    </w:p>
    <w:p>
      <w:pPr>
        <w:pStyle w:val="ListParagraph"/>
        <w:numPr>
          <w:ilvl w:val="0"/>
          <w:numId w:val="11"/>
        </w:numPr>
        <w:rPr/>
      </w:pPr>
      <w:r>
        <w:rPr/>
        <w:t xml:space="preserve">Mathematical software </w:t>
      </w:r>
    </w:p>
    <w:p>
      <w:pPr>
        <w:pStyle w:val="ListParagraph"/>
        <w:numPr>
          <w:ilvl w:val="0"/>
          <w:numId w:val="11"/>
        </w:numPr>
        <w:rPr/>
      </w:pPr>
      <w:r>
        <w:rPr/>
        <w:t>Communication software</w:t>
      </w:r>
    </w:p>
    <w:p>
      <w:pPr>
        <w:pStyle w:val="Normal"/>
        <w:rPr>
          <w:del w:id="22" w:author="Bekalue Tadesse" w:date="2022-03-05T18:16:00Z"/>
        </w:rPr>
      </w:pPr>
      <w:del w:id="15" w:author="Bekalue Tadesse" w:date="2022-03-05T18:14:00Z">
        <w:r>
          <w:rPr/>
          <w:delText>The above software categories are related to each other as well</w:delText>
        </w:r>
      </w:del>
      <w:r>
        <w:rPr/>
        <w:t>. According to a manual analysis of wikidata,</w:t>
      </w:r>
      <w:ins w:id="16" w:author="Bekalue Tadesse" w:date="2022-03-05T18:14:00Z">
        <w:r>
          <w:rPr/>
          <w:t xml:space="preserve"> the above software categories are related to each other as well.</w:t>
        </w:r>
      </w:ins>
      <w:del w:id="17" w:author="Bekalue Tadesse" w:date="2022-03-05T18:14:00Z">
        <w:r>
          <w:rPr/>
          <w:delText xml:space="preserve"> </w:delText>
        </w:r>
      </w:del>
      <w:r>
        <w:rPr/>
        <w:t xml:space="preserve">Mathematical software, for instance, is subclass of science software and science software is subclass of application software. By further analyzing the relation between the above software categories, overall </w:t>
      </w:r>
      <w:ins w:id="18" w:author="Bekalue Tadesse" w:date="2022-03-05T18:16:00Z">
        <w:r>
          <w:rPr/>
          <w:t xml:space="preserve">the </w:t>
        </w:r>
      </w:ins>
      <w:r>
        <w:rPr/>
        <w:t xml:space="preserve">three main types of software categories </w:t>
      </w:r>
      <w:ins w:id="19" w:author="Bekalue Tadesse" w:date="2022-03-05T18:16:00Z">
        <w:r>
          <w:rPr/>
          <w:t xml:space="preserve">are application software, </w:t>
        </w:r>
      </w:ins>
      <w:ins w:id="20" w:author="Bekalue Tadesse" w:date="2022-03-05T18:17:00Z">
        <w:r>
          <w:rPr/>
          <w:t>system software and software component.</w:t>
        </w:r>
      </w:ins>
      <w:del w:id="21" w:author="Bekalue Tadesse" w:date="2022-03-05T18:16:00Z">
        <w:r>
          <w:rPr/>
          <w:delText>have been identified as follows:</w:delText>
        </w:r>
      </w:del>
    </w:p>
    <w:p>
      <w:pPr>
        <w:pStyle w:val="Normal"/>
        <w:pPrChange w:id="0" w:author="Bekalue Tadesse" w:date="2022-03-05T18:16:00Z">
          <w:pPr>
            <w:pStyle w:val="ListParagraph"/>
            <w:numPr>
              <w:ilvl w:val="0"/>
              <w:numId w:val="12"/>
            </w:numPr>
            <w:ind w:left="720" w:hanging="360"/>
          </w:pPr>
        </w:pPrChange>
        <w:rPr>
          <w:del w:id="24" w:author="Bekalue Tadesse" w:date="2022-03-05T18:17:00Z"/>
        </w:rPr>
      </w:pPr>
      <w:del w:id="23" w:author="Bekalue Tadesse" w:date="2022-03-05T18:17:00Z">
        <w:r>
          <w:rPr/>
          <w:delText xml:space="preserve">Application software </w:delText>
        </w:r>
      </w:del>
    </w:p>
    <w:p>
      <w:pPr>
        <w:pStyle w:val="ListParagraph"/>
        <w:numPr>
          <w:ilvl w:val="0"/>
          <w:numId w:val="12"/>
        </w:numPr>
        <w:rPr>
          <w:del w:id="26" w:author="Bekalue Tadesse" w:date="2022-03-05T18:17:00Z"/>
        </w:rPr>
      </w:pPr>
      <w:del w:id="25" w:author="Bekalue Tadesse" w:date="2022-03-05T18:17:00Z">
        <w:r>
          <w:rPr/>
          <w:delText xml:space="preserve">System software </w:delText>
        </w:r>
      </w:del>
    </w:p>
    <w:p>
      <w:pPr>
        <w:pStyle w:val="ListParagraph"/>
        <w:numPr>
          <w:ilvl w:val="0"/>
          <w:numId w:val="12"/>
        </w:numPr>
        <w:rPr>
          <w:del w:id="28" w:author="Bekalue Tadesse" w:date="2022-03-05T18:17:00Z"/>
        </w:rPr>
      </w:pPr>
      <w:del w:id="27" w:author="Bekalue Tadesse" w:date="2022-03-05T18:17:00Z">
        <w:r>
          <w:rPr/>
          <w:delText xml:space="preserve">Software Component </w:delText>
        </w:r>
      </w:del>
    </w:p>
    <w:p>
      <w:pPr>
        <w:pStyle w:val="Normal"/>
        <w:rPr/>
      </w:pPr>
      <w:r>
        <w:rPr/>
        <w:t xml:space="preserve">A simplified version of relation between software categoriesis depicted on the grapgh below. </w:t>
      </w:r>
    </w:p>
    <w:p>
      <w:pPr>
        <w:pStyle w:val="Normal"/>
        <w:rPr/>
      </w:pPr>
      <w:r>
        <w:rPr/>
        <w:drawing>
          <wp:inline distT="0" distB="0" distL="76200" distR="84455" wp14:anchorId="0605075A">
            <wp:extent cx="5650865" cy="2804160"/>
            <wp:effectExtent l="76200" t="0" r="84455" b="0"/>
            <wp:docPr id="25" name="Diagram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pPr>
        <w:pStyle w:val="Normal"/>
        <w:rPr/>
      </w:pPr>
      <w:r>
        <w:rPr/>
        <w:drawing>
          <wp:inline distT="0" distB="0" distL="0" distR="0">
            <wp:extent cx="5671185" cy="2903220"/>
            <wp:effectExtent l="0" t="0" r="0" b="0"/>
            <wp:docPr id="26"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9" descr="Diagram&#10;&#10;Description automatically generated"/>
                    <pic:cNvPicPr>
                      <a:picLocks noChangeAspect="1" noChangeArrowheads="1"/>
                    </pic:cNvPicPr>
                  </pic:nvPicPr>
                  <pic:blipFill>
                    <a:blip r:embed="rId13"/>
                    <a:stretch>
                      <a:fillRect/>
                    </a:stretch>
                  </pic:blipFill>
                  <pic:spPr bwMode="auto">
                    <a:xfrm>
                      <a:off x="0" y="0"/>
                      <a:ext cx="5671185" cy="2903220"/>
                    </a:xfrm>
                    <a:prstGeom prst="rect">
                      <a:avLst/>
                    </a:prstGeom>
                  </pic:spPr>
                </pic:pic>
              </a:graphicData>
            </a:graphic>
          </wp:inline>
        </w:drawing>
      </w:r>
    </w:p>
    <w:p>
      <w:pPr>
        <w:pStyle w:val="Heading4"/>
        <w:rPr/>
      </w:pPr>
      <w:r>
        <w:rPr/>
        <w:t>Identifying software purpose</w:t>
      </w:r>
    </w:p>
    <w:p>
      <w:pPr>
        <w:pStyle w:val="Normal"/>
        <w:rPr/>
      </w:pPr>
      <w:r>
        <w:rPr/>
        <w:t xml:space="preserve">The main aim of software category analysis of wikidata was to find possible software usage purposes from each software category. It is simple to define a software purpose when the software is dedicated to carry out only a specific task. </w:t>
      </w:r>
    </w:p>
    <w:p>
      <w:pPr>
        <w:pStyle w:val="Normal"/>
        <w:rPr/>
      </w:pPr>
      <w:r>
        <w:rPr/>
        <w:t xml:space="preserve">One of the three main software categories is application software. According to Wikipedia, an application software is a  computer program that is designed to carry out a specific task other than operation of a computer and typically made for end-users {enwiki:1060918552}. Most of research software can be considered as an application software, since they are used for a specific purpose. </w:t>
      </w:r>
    </w:p>
    <w:p>
      <w:pPr>
        <w:pStyle w:val="Normal"/>
        <w:rPr/>
      </w:pPr>
      <w:r>
        <w:rPr/>
        <w:t xml:space="preserve">However it is also worth mentioning that, there are two types of application software: horizontal (market) application software and vertical (market) application software. A horizontal (market) software is a kind of application software that is more generic, used in wide range of industries, and lack very specific purpose { enwiki:1034388659}.  Examples of such types of software are word processors, spreadsheets, calendar applications, etc. On the other hand there are Vertical (market) application software whose purpose is to address needs of a specific niche in a business, research, or even a specific department within an organization {enwiki:879502666}. </w:t>
      </w:r>
    </w:p>
    <w:p>
      <w:pPr>
        <w:pStyle w:val="Normal"/>
        <w:rPr/>
      </w:pPr>
      <w:r>
        <w:rPr/>
        <w:t xml:space="preserve">Since purpose of software is of interest for this project, emphasis has been given only to application software only which imply a specific purpose of use in research papers. Accordingly, sub-categories of application software with their respective purpose from Wikipedia and internet resources have been gathered and summarized on the following table. </w:t>
      </w:r>
    </w:p>
    <w:tbl>
      <w:tblPr>
        <w:tblStyle w:val="TableGrid"/>
        <w:tblW w:w="9351" w:type="dxa"/>
        <w:jc w:val="left"/>
        <w:tblInd w:w="0" w:type="dxa"/>
        <w:tblCellMar>
          <w:top w:w="0" w:type="dxa"/>
          <w:left w:w="108" w:type="dxa"/>
          <w:bottom w:w="0" w:type="dxa"/>
          <w:right w:w="108" w:type="dxa"/>
        </w:tblCellMar>
        <w:tblLook w:val="04a0" w:noHBand="0" w:noVBand="1" w:firstColumn="1" w:lastRow="0" w:lastColumn="0" w:firstRow="1"/>
      </w:tblPr>
      <w:tblGrid>
        <w:gridCol w:w="2975"/>
        <w:gridCol w:w="2974"/>
        <w:gridCol w:w="3402"/>
      </w:tblGrid>
      <w:tr>
        <w:trPr/>
        <w:tc>
          <w:tcPr>
            <w:tcW w:w="2975" w:type="dxa"/>
            <w:tcBorders/>
          </w:tcPr>
          <w:p>
            <w:pPr>
              <w:pStyle w:val="Normal"/>
              <w:spacing w:lineRule="auto" w:line="240" w:before="0" w:after="0"/>
              <w:rPr>
                <w:sz w:val="20"/>
                <w:szCs w:val="20"/>
              </w:rPr>
            </w:pPr>
            <w:r>
              <w:rPr>
                <w:sz w:val="20"/>
                <w:szCs w:val="20"/>
              </w:rPr>
              <w:t>Types of Application software</w:t>
            </w:r>
          </w:p>
          <w:p>
            <w:pPr>
              <w:pStyle w:val="Normal"/>
              <w:spacing w:lineRule="auto" w:line="240" w:before="0" w:after="0"/>
              <w:rPr>
                <w:sz w:val="20"/>
                <w:szCs w:val="20"/>
              </w:rPr>
            </w:pPr>
            <w:r>
              <w:rPr>
                <w:sz w:val="20"/>
                <w:szCs w:val="20"/>
              </w:rPr>
              <w:t>(sample)</w:t>
            </w:r>
          </w:p>
        </w:tc>
        <w:tc>
          <w:tcPr>
            <w:tcW w:w="2974" w:type="dxa"/>
            <w:tcBorders/>
          </w:tcPr>
          <w:p>
            <w:pPr>
              <w:pStyle w:val="Normal"/>
              <w:spacing w:lineRule="auto" w:line="240" w:before="0" w:after="0"/>
              <w:rPr>
                <w:sz w:val="20"/>
                <w:szCs w:val="20"/>
              </w:rPr>
            </w:pPr>
            <w:r>
              <w:rPr>
                <w:sz w:val="20"/>
                <w:szCs w:val="20"/>
              </w:rPr>
              <w:t xml:space="preserve">Software purpose </w:t>
            </w:r>
          </w:p>
        </w:tc>
        <w:tc>
          <w:tcPr>
            <w:tcW w:w="3402" w:type="dxa"/>
            <w:tcBorders/>
          </w:tcPr>
          <w:p>
            <w:pPr>
              <w:pStyle w:val="Normal"/>
              <w:spacing w:lineRule="auto" w:line="240" w:before="0" w:after="0"/>
              <w:rPr>
                <w:sz w:val="20"/>
                <w:szCs w:val="20"/>
              </w:rPr>
            </w:pPr>
            <w:r>
              <w:rPr>
                <w:sz w:val="20"/>
                <w:szCs w:val="20"/>
              </w:rPr>
              <w:t>Examples</w:t>
            </w:r>
          </w:p>
        </w:tc>
      </w:tr>
      <w:tr>
        <w:trPr/>
        <w:tc>
          <w:tcPr>
            <w:tcW w:w="2975" w:type="dxa"/>
            <w:tcBorders/>
          </w:tcPr>
          <w:p>
            <w:pPr>
              <w:pStyle w:val="Normal"/>
              <w:spacing w:lineRule="auto" w:line="240" w:before="0" w:after="0"/>
              <w:jc w:val="left"/>
              <w:rPr>
                <w:sz w:val="20"/>
                <w:szCs w:val="20"/>
              </w:rPr>
            </w:pPr>
            <w:r>
              <w:rPr>
                <w:sz w:val="20"/>
                <w:szCs w:val="20"/>
              </w:rPr>
              <w:t>Remote sensing software,</w:t>
            </w:r>
          </w:p>
        </w:tc>
        <w:tc>
          <w:tcPr>
            <w:tcW w:w="2974" w:type="dxa"/>
            <w:tcBorders/>
          </w:tcPr>
          <w:p>
            <w:pPr>
              <w:pStyle w:val="ListParagraph"/>
              <w:numPr>
                <w:ilvl w:val="0"/>
                <w:numId w:val="8"/>
              </w:numPr>
              <w:spacing w:lineRule="auto" w:line="240" w:before="0" w:after="0"/>
              <w:contextualSpacing/>
              <w:jc w:val="left"/>
              <w:rPr>
                <w:sz w:val="20"/>
                <w:szCs w:val="20"/>
              </w:rPr>
            </w:pPr>
            <w:r>
              <w:rPr>
                <w:sz w:val="20"/>
                <w:szCs w:val="20"/>
              </w:rPr>
              <w:t>Data collection</w:t>
            </w:r>
          </w:p>
          <w:p>
            <w:pPr>
              <w:pStyle w:val="ListParagraph"/>
              <w:numPr>
                <w:ilvl w:val="0"/>
                <w:numId w:val="8"/>
              </w:numPr>
              <w:spacing w:lineRule="auto" w:line="240" w:before="0" w:after="0"/>
              <w:contextualSpacing/>
              <w:jc w:val="left"/>
              <w:rPr>
                <w:sz w:val="20"/>
                <w:szCs w:val="20"/>
              </w:rPr>
            </w:pPr>
            <w:r>
              <w:rPr>
                <w:sz w:val="20"/>
                <w:szCs w:val="20"/>
              </w:rPr>
              <w:t>information gathering</w:t>
            </w:r>
          </w:p>
        </w:tc>
        <w:tc>
          <w:tcPr>
            <w:tcW w:w="3402" w:type="dxa"/>
            <w:tcBorders/>
          </w:tcPr>
          <w:p>
            <w:pPr>
              <w:pStyle w:val="ListParagraph"/>
              <w:numPr>
                <w:ilvl w:val="0"/>
                <w:numId w:val="8"/>
              </w:numPr>
              <w:spacing w:lineRule="auto" w:line="240" w:before="0" w:after="0"/>
              <w:contextualSpacing/>
              <w:rPr>
                <w:sz w:val="20"/>
                <w:szCs w:val="20"/>
              </w:rPr>
            </w:pPr>
            <w:r>
              <w:rPr>
                <w:sz w:val="20"/>
                <w:szCs w:val="20"/>
              </w:rPr>
              <w:t xml:space="preserve">Google earth, </w:t>
            </w:r>
          </w:p>
          <w:p>
            <w:pPr>
              <w:pStyle w:val="ListParagraph"/>
              <w:numPr>
                <w:ilvl w:val="0"/>
                <w:numId w:val="8"/>
              </w:numPr>
              <w:spacing w:lineRule="auto" w:line="240" w:before="0" w:after="0"/>
              <w:contextualSpacing/>
              <w:rPr>
                <w:sz w:val="20"/>
                <w:szCs w:val="20"/>
              </w:rPr>
            </w:pPr>
            <w:r>
              <w:rPr>
                <w:sz w:val="20"/>
                <w:szCs w:val="20"/>
              </w:rPr>
              <w:t>OpenEV</w:t>
            </w:r>
          </w:p>
          <w:p>
            <w:pPr>
              <w:pStyle w:val="ListParagraph"/>
              <w:numPr>
                <w:ilvl w:val="0"/>
                <w:numId w:val="8"/>
              </w:numPr>
              <w:spacing w:lineRule="auto" w:line="240" w:before="0" w:after="0"/>
              <w:contextualSpacing/>
              <w:rPr>
                <w:sz w:val="20"/>
                <w:szCs w:val="20"/>
              </w:rPr>
            </w:pPr>
            <w:r>
              <w:rPr>
                <w:sz w:val="20"/>
                <w:szCs w:val="20"/>
              </w:rPr>
              <w:t>ENVI</w:t>
            </w:r>
          </w:p>
        </w:tc>
      </w:tr>
      <w:tr>
        <w:trPr/>
        <w:tc>
          <w:tcPr>
            <w:tcW w:w="2975" w:type="dxa"/>
            <w:tcBorders/>
          </w:tcPr>
          <w:p>
            <w:pPr>
              <w:pStyle w:val="Normal"/>
              <w:spacing w:lineRule="auto" w:line="240" w:before="0" w:after="0"/>
              <w:rPr>
                <w:sz w:val="20"/>
                <w:szCs w:val="20"/>
              </w:rPr>
            </w:pPr>
            <w:r>
              <w:rPr>
                <w:sz w:val="20"/>
                <w:szCs w:val="20"/>
              </w:rPr>
              <w:t>Econometrics software</w:t>
            </w:r>
          </w:p>
        </w:tc>
        <w:tc>
          <w:tcPr>
            <w:tcW w:w="2974" w:type="dxa"/>
            <w:tcBorders/>
          </w:tcPr>
          <w:p>
            <w:pPr>
              <w:pStyle w:val="ListParagraph"/>
              <w:numPr>
                <w:ilvl w:val="0"/>
                <w:numId w:val="8"/>
              </w:numPr>
              <w:spacing w:lineRule="auto" w:line="240" w:before="0" w:after="0"/>
              <w:contextualSpacing/>
              <w:rPr>
                <w:sz w:val="20"/>
                <w:szCs w:val="20"/>
              </w:rPr>
            </w:pPr>
            <w:r>
              <w:rPr>
                <w:sz w:val="20"/>
                <w:szCs w:val="20"/>
              </w:rPr>
              <w:t xml:space="preserve">Data Analysis </w:t>
            </w:r>
          </w:p>
        </w:tc>
        <w:tc>
          <w:tcPr>
            <w:tcW w:w="3402" w:type="dxa"/>
            <w:tcBorders/>
          </w:tcPr>
          <w:p>
            <w:pPr>
              <w:pStyle w:val="ListParagraph"/>
              <w:numPr>
                <w:ilvl w:val="0"/>
                <w:numId w:val="8"/>
              </w:numPr>
              <w:spacing w:lineRule="auto" w:line="240" w:before="0" w:after="0"/>
              <w:contextualSpacing/>
              <w:jc w:val="left"/>
              <w:rPr>
                <w:sz w:val="20"/>
                <w:szCs w:val="20"/>
              </w:rPr>
            </w:pPr>
            <w:r>
              <w:rPr>
                <w:sz w:val="20"/>
                <w:szCs w:val="20"/>
              </w:rPr>
              <w:t>Stata</w:t>
            </w:r>
          </w:p>
          <w:p>
            <w:pPr>
              <w:pStyle w:val="ListParagraph"/>
              <w:numPr>
                <w:ilvl w:val="0"/>
                <w:numId w:val="8"/>
              </w:numPr>
              <w:spacing w:lineRule="auto" w:line="240" w:before="0" w:after="0"/>
              <w:contextualSpacing/>
              <w:jc w:val="left"/>
              <w:rPr>
                <w:sz w:val="20"/>
                <w:szCs w:val="20"/>
              </w:rPr>
            </w:pPr>
            <w:r>
              <w:rPr>
                <w:sz w:val="20"/>
                <w:szCs w:val="20"/>
              </w:rPr>
              <w:t>R</w:t>
            </w:r>
          </w:p>
          <w:p>
            <w:pPr>
              <w:pStyle w:val="ListParagraph"/>
              <w:numPr>
                <w:ilvl w:val="0"/>
                <w:numId w:val="8"/>
              </w:numPr>
              <w:spacing w:lineRule="auto" w:line="240" w:before="0" w:after="0"/>
              <w:contextualSpacing/>
              <w:jc w:val="left"/>
              <w:rPr>
                <w:sz w:val="20"/>
                <w:szCs w:val="20"/>
              </w:rPr>
            </w:pPr>
            <w:r>
              <w:rPr>
                <w:sz w:val="20"/>
                <w:szCs w:val="20"/>
              </w:rPr>
              <w:t>SATA</w:t>
            </w:r>
          </w:p>
          <w:p>
            <w:pPr>
              <w:pStyle w:val="ListParagraph"/>
              <w:numPr>
                <w:ilvl w:val="0"/>
                <w:numId w:val="8"/>
              </w:numPr>
              <w:spacing w:lineRule="auto" w:line="240" w:before="0" w:after="0"/>
              <w:contextualSpacing/>
              <w:jc w:val="left"/>
              <w:rPr>
                <w:sz w:val="20"/>
                <w:szCs w:val="20"/>
              </w:rPr>
            </w:pPr>
            <w:r>
              <w:rPr>
                <w:sz w:val="20"/>
                <w:szCs w:val="20"/>
              </w:rPr>
              <w:t>SPSS</w:t>
            </w:r>
          </w:p>
        </w:tc>
      </w:tr>
      <w:tr>
        <w:trPr/>
        <w:tc>
          <w:tcPr>
            <w:tcW w:w="2975" w:type="dxa"/>
            <w:tcBorders/>
          </w:tcPr>
          <w:p>
            <w:pPr>
              <w:pStyle w:val="Normal"/>
              <w:spacing w:lineRule="auto" w:line="240" w:before="0" w:after="0"/>
              <w:rPr>
                <w:sz w:val="20"/>
                <w:szCs w:val="20"/>
              </w:rPr>
            </w:pPr>
            <w:r>
              <w:rPr>
                <w:sz w:val="20"/>
                <w:szCs w:val="20"/>
              </w:rPr>
              <w:t>Network simulator</w:t>
            </w:r>
          </w:p>
        </w:tc>
        <w:tc>
          <w:tcPr>
            <w:tcW w:w="2974" w:type="dxa"/>
            <w:tcBorders/>
          </w:tcPr>
          <w:p>
            <w:pPr>
              <w:pStyle w:val="ListParagraph"/>
              <w:numPr>
                <w:ilvl w:val="0"/>
                <w:numId w:val="8"/>
              </w:numPr>
              <w:spacing w:lineRule="auto" w:line="240" w:before="0" w:after="0"/>
              <w:contextualSpacing/>
              <w:rPr>
                <w:sz w:val="20"/>
                <w:szCs w:val="20"/>
              </w:rPr>
            </w:pPr>
            <w:r>
              <w:rPr>
                <w:sz w:val="20"/>
                <w:szCs w:val="20"/>
              </w:rPr>
              <w:t xml:space="preserve">Simulation </w:t>
            </w:r>
          </w:p>
        </w:tc>
        <w:tc>
          <w:tcPr>
            <w:tcW w:w="3402" w:type="dxa"/>
            <w:tcBorders/>
          </w:tcPr>
          <w:p>
            <w:pPr>
              <w:pStyle w:val="ListParagraph"/>
              <w:numPr>
                <w:ilvl w:val="0"/>
                <w:numId w:val="8"/>
              </w:numPr>
              <w:spacing w:lineRule="auto" w:line="240" w:before="0" w:after="0"/>
              <w:contextualSpacing/>
              <w:jc w:val="left"/>
              <w:rPr>
                <w:sz w:val="20"/>
                <w:szCs w:val="20"/>
              </w:rPr>
            </w:pPr>
            <w:r>
              <w:rPr>
                <w:sz w:val="20"/>
                <w:szCs w:val="20"/>
              </w:rPr>
              <w:t>OPNET</w:t>
            </w:r>
          </w:p>
          <w:p>
            <w:pPr>
              <w:pStyle w:val="ListParagraph"/>
              <w:numPr>
                <w:ilvl w:val="0"/>
                <w:numId w:val="8"/>
              </w:numPr>
              <w:spacing w:lineRule="auto" w:line="240" w:before="0" w:after="0"/>
              <w:contextualSpacing/>
              <w:jc w:val="left"/>
              <w:rPr>
                <w:sz w:val="20"/>
                <w:szCs w:val="20"/>
              </w:rPr>
            </w:pPr>
            <w:r>
              <w:rPr>
                <w:sz w:val="20"/>
                <w:szCs w:val="20"/>
              </w:rPr>
              <w:t>NetSim</w:t>
            </w:r>
          </w:p>
          <w:p>
            <w:pPr>
              <w:pStyle w:val="ListParagraph"/>
              <w:numPr>
                <w:ilvl w:val="0"/>
                <w:numId w:val="8"/>
              </w:numPr>
              <w:spacing w:lineRule="auto" w:line="240" w:before="0" w:after="0"/>
              <w:contextualSpacing/>
              <w:jc w:val="left"/>
              <w:rPr>
                <w:sz w:val="20"/>
                <w:szCs w:val="20"/>
              </w:rPr>
            </w:pPr>
            <w:r>
              <w:rPr>
                <w:sz w:val="20"/>
                <w:szCs w:val="20"/>
              </w:rPr>
              <w:t>GloMoSim</w:t>
            </w:r>
          </w:p>
        </w:tc>
      </w:tr>
      <w:tr>
        <w:trPr/>
        <w:tc>
          <w:tcPr>
            <w:tcW w:w="2975" w:type="dxa"/>
            <w:tcBorders/>
          </w:tcPr>
          <w:p>
            <w:pPr>
              <w:pStyle w:val="Normal"/>
              <w:spacing w:lineRule="auto" w:line="240" w:before="0" w:after="0"/>
              <w:rPr>
                <w:sz w:val="20"/>
                <w:szCs w:val="20"/>
              </w:rPr>
            </w:pPr>
            <w:r>
              <w:rPr>
                <w:sz w:val="20"/>
                <w:szCs w:val="20"/>
              </w:rPr>
              <w:t xml:space="preserve">IDE , text editors </w:t>
            </w:r>
          </w:p>
        </w:tc>
        <w:tc>
          <w:tcPr>
            <w:tcW w:w="2974" w:type="dxa"/>
            <w:tcBorders/>
          </w:tcPr>
          <w:p>
            <w:pPr>
              <w:pStyle w:val="ListParagraph"/>
              <w:numPr>
                <w:ilvl w:val="0"/>
                <w:numId w:val="8"/>
              </w:numPr>
              <w:spacing w:lineRule="auto" w:line="240" w:before="0" w:after="0"/>
              <w:contextualSpacing/>
              <w:rPr>
                <w:sz w:val="20"/>
                <w:szCs w:val="20"/>
              </w:rPr>
            </w:pPr>
            <w:r>
              <w:rPr>
                <w:sz w:val="20"/>
                <w:szCs w:val="20"/>
              </w:rPr>
              <w:t>Programming</w:t>
            </w:r>
          </w:p>
          <w:p>
            <w:pPr>
              <w:pStyle w:val="ListParagraph"/>
              <w:numPr>
                <w:ilvl w:val="0"/>
                <w:numId w:val="8"/>
              </w:numPr>
              <w:spacing w:lineRule="auto" w:line="240" w:before="0" w:after="0"/>
              <w:contextualSpacing/>
              <w:rPr>
                <w:sz w:val="20"/>
                <w:szCs w:val="20"/>
              </w:rPr>
            </w:pPr>
            <w:r>
              <w:rPr>
                <w:sz w:val="20"/>
                <w:szCs w:val="20"/>
              </w:rPr>
              <w:t>text editing</w:t>
            </w:r>
          </w:p>
        </w:tc>
        <w:tc>
          <w:tcPr>
            <w:tcW w:w="3402" w:type="dxa"/>
            <w:tcBorders/>
          </w:tcPr>
          <w:p>
            <w:pPr>
              <w:pStyle w:val="ListParagraph"/>
              <w:numPr>
                <w:ilvl w:val="0"/>
                <w:numId w:val="8"/>
              </w:numPr>
              <w:spacing w:lineRule="auto" w:line="240" w:before="0" w:after="0"/>
              <w:contextualSpacing/>
              <w:jc w:val="left"/>
              <w:rPr>
                <w:sz w:val="20"/>
                <w:szCs w:val="20"/>
              </w:rPr>
            </w:pPr>
            <w:r>
              <w:rPr>
                <w:sz w:val="20"/>
                <w:szCs w:val="20"/>
              </w:rPr>
              <w:t>Visual Studio, NetBeans,</w:t>
            </w:r>
          </w:p>
          <w:p>
            <w:pPr>
              <w:pStyle w:val="ListParagraph"/>
              <w:numPr>
                <w:ilvl w:val="0"/>
                <w:numId w:val="8"/>
              </w:numPr>
              <w:spacing w:lineRule="auto" w:line="240" w:before="0" w:after="0"/>
              <w:contextualSpacing/>
              <w:jc w:val="left"/>
              <w:rPr>
                <w:sz w:val="20"/>
                <w:szCs w:val="20"/>
              </w:rPr>
            </w:pPr>
            <w:r>
              <w:rPr>
                <w:sz w:val="20"/>
                <w:szCs w:val="20"/>
              </w:rPr>
              <w:t>Atom, Sublime, Vim … etc.</w:t>
            </w:r>
          </w:p>
        </w:tc>
      </w:tr>
      <w:tr>
        <w:trPr/>
        <w:tc>
          <w:tcPr>
            <w:tcW w:w="2975" w:type="dxa"/>
            <w:tcBorders/>
          </w:tcPr>
          <w:p>
            <w:pPr>
              <w:pStyle w:val="Normal"/>
              <w:spacing w:lineRule="auto" w:line="240" w:before="0" w:after="0"/>
              <w:rPr>
                <w:sz w:val="20"/>
                <w:szCs w:val="20"/>
              </w:rPr>
            </w:pPr>
            <w:r>
              <w:rPr>
                <w:sz w:val="20"/>
                <w:szCs w:val="20"/>
              </w:rPr>
              <w:t>Genealogy software</w:t>
            </w:r>
          </w:p>
        </w:tc>
        <w:tc>
          <w:tcPr>
            <w:tcW w:w="2974" w:type="dxa"/>
            <w:tcBorders/>
          </w:tcPr>
          <w:p>
            <w:pPr>
              <w:pStyle w:val="ListParagraph"/>
              <w:numPr>
                <w:ilvl w:val="0"/>
                <w:numId w:val="8"/>
              </w:numPr>
              <w:spacing w:lineRule="auto" w:line="240" w:before="0" w:after="0"/>
              <w:contextualSpacing/>
              <w:rPr>
                <w:sz w:val="20"/>
                <w:szCs w:val="20"/>
              </w:rPr>
            </w:pPr>
            <w:r>
              <w:rPr>
                <w:sz w:val="20"/>
                <w:szCs w:val="20"/>
              </w:rPr>
              <w:t xml:space="preserve">Record data, </w:t>
            </w:r>
          </w:p>
          <w:p>
            <w:pPr>
              <w:pStyle w:val="ListParagraph"/>
              <w:numPr>
                <w:ilvl w:val="0"/>
                <w:numId w:val="8"/>
              </w:numPr>
              <w:spacing w:lineRule="auto" w:line="240" w:before="0" w:after="0"/>
              <w:contextualSpacing/>
              <w:rPr>
                <w:sz w:val="20"/>
                <w:szCs w:val="20"/>
              </w:rPr>
            </w:pPr>
            <w:r>
              <w:rPr>
                <w:sz w:val="20"/>
                <w:szCs w:val="20"/>
              </w:rPr>
              <w:t>Organize &amp; publish data</w:t>
            </w:r>
          </w:p>
        </w:tc>
        <w:tc>
          <w:tcPr>
            <w:tcW w:w="3402" w:type="dxa"/>
            <w:tcBorders/>
          </w:tcPr>
          <w:p>
            <w:pPr>
              <w:pStyle w:val="ListParagraph"/>
              <w:numPr>
                <w:ilvl w:val="0"/>
                <w:numId w:val="8"/>
              </w:numPr>
              <w:spacing w:lineRule="auto" w:line="240" w:before="0" w:after="0"/>
              <w:contextualSpacing/>
              <w:rPr>
                <w:sz w:val="20"/>
                <w:szCs w:val="20"/>
              </w:rPr>
            </w:pPr>
            <w:r>
              <w:rPr>
                <w:sz w:val="20"/>
                <w:szCs w:val="20"/>
              </w:rPr>
              <w:t>Family Tree builder</w:t>
            </w:r>
          </w:p>
          <w:p>
            <w:pPr>
              <w:pStyle w:val="ListParagraph"/>
              <w:numPr>
                <w:ilvl w:val="0"/>
                <w:numId w:val="8"/>
              </w:numPr>
              <w:spacing w:lineRule="auto" w:line="240" w:before="0" w:after="0"/>
              <w:contextualSpacing/>
              <w:rPr>
                <w:sz w:val="20"/>
                <w:szCs w:val="20"/>
              </w:rPr>
            </w:pPr>
            <w:r>
              <w:rPr>
                <w:sz w:val="20"/>
                <w:szCs w:val="20"/>
              </w:rPr>
              <w:t xml:space="preserve">Legacy </w:t>
            </w:r>
          </w:p>
        </w:tc>
      </w:tr>
      <w:tr>
        <w:trPr/>
        <w:tc>
          <w:tcPr>
            <w:tcW w:w="2975" w:type="dxa"/>
            <w:tcBorders/>
          </w:tcPr>
          <w:p>
            <w:pPr>
              <w:pStyle w:val="Normal"/>
              <w:spacing w:lineRule="auto" w:line="240" w:before="0" w:after="0"/>
              <w:jc w:val="left"/>
              <w:rPr>
                <w:sz w:val="20"/>
                <w:szCs w:val="20"/>
              </w:rPr>
            </w:pPr>
            <w:r>
              <w:rPr>
                <w:sz w:val="20"/>
                <w:szCs w:val="20"/>
              </w:rPr>
              <w:t>computer-aided design software</w:t>
            </w:r>
          </w:p>
        </w:tc>
        <w:tc>
          <w:tcPr>
            <w:tcW w:w="2974" w:type="dxa"/>
            <w:tcBorders/>
          </w:tcPr>
          <w:p>
            <w:pPr>
              <w:pStyle w:val="ListParagraph"/>
              <w:numPr>
                <w:ilvl w:val="0"/>
                <w:numId w:val="8"/>
              </w:numPr>
              <w:spacing w:lineRule="auto" w:line="240" w:before="0" w:after="0"/>
              <w:contextualSpacing/>
              <w:rPr>
                <w:sz w:val="20"/>
                <w:szCs w:val="20"/>
              </w:rPr>
            </w:pPr>
            <w:r>
              <w:rPr>
                <w:sz w:val="20"/>
                <w:szCs w:val="20"/>
              </w:rPr>
              <w:t>Modelling</w:t>
            </w:r>
          </w:p>
          <w:p>
            <w:pPr>
              <w:pStyle w:val="ListParagraph"/>
              <w:numPr>
                <w:ilvl w:val="0"/>
                <w:numId w:val="8"/>
              </w:numPr>
              <w:spacing w:lineRule="auto" w:line="240" w:before="0" w:after="0"/>
              <w:contextualSpacing/>
              <w:rPr>
                <w:sz w:val="20"/>
                <w:szCs w:val="20"/>
              </w:rPr>
            </w:pPr>
            <w:r>
              <w:rPr>
                <w:sz w:val="20"/>
                <w:szCs w:val="20"/>
              </w:rPr>
              <w:t xml:space="preserve">Analysis &amp; optimization </w:t>
            </w:r>
          </w:p>
        </w:tc>
        <w:tc>
          <w:tcPr>
            <w:tcW w:w="3402" w:type="dxa"/>
            <w:tcBorders/>
          </w:tcPr>
          <w:p>
            <w:pPr>
              <w:pStyle w:val="ListParagraph"/>
              <w:numPr>
                <w:ilvl w:val="0"/>
                <w:numId w:val="8"/>
              </w:numPr>
              <w:spacing w:lineRule="auto" w:line="240" w:before="0" w:after="0"/>
              <w:contextualSpacing/>
              <w:rPr>
                <w:sz w:val="20"/>
                <w:szCs w:val="20"/>
              </w:rPr>
            </w:pPr>
            <w:r>
              <w:rPr>
                <w:sz w:val="20"/>
                <w:szCs w:val="20"/>
              </w:rPr>
              <w:t>AC3D, SolidWorks</w:t>
            </w:r>
          </w:p>
          <w:p>
            <w:pPr>
              <w:pStyle w:val="ListParagraph"/>
              <w:numPr>
                <w:ilvl w:val="0"/>
                <w:numId w:val="8"/>
              </w:numPr>
              <w:spacing w:lineRule="auto" w:line="240" w:before="0" w:after="0"/>
              <w:contextualSpacing/>
              <w:rPr>
                <w:sz w:val="20"/>
                <w:szCs w:val="20"/>
              </w:rPr>
            </w:pPr>
            <w:r>
              <w:rPr>
                <w:sz w:val="20"/>
                <w:szCs w:val="20"/>
              </w:rPr>
              <w:t>AutoCAD, CATIA, … etc.</w:t>
            </w:r>
          </w:p>
        </w:tc>
      </w:tr>
      <w:tr>
        <w:trPr/>
        <w:tc>
          <w:tcPr>
            <w:tcW w:w="2975" w:type="dxa"/>
            <w:tcBorders/>
          </w:tcPr>
          <w:p>
            <w:pPr>
              <w:pStyle w:val="ListParagraph"/>
              <w:numPr>
                <w:ilvl w:val="0"/>
                <w:numId w:val="8"/>
              </w:numPr>
              <w:spacing w:lineRule="auto" w:line="240" w:before="0" w:after="0"/>
              <w:contextualSpacing/>
              <w:jc w:val="left"/>
              <w:rPr>
                <w:sz w:val="20"/>
                <w:szCs w:val="20"/>
              </w:rPr>
            </w:pPr>
            <w:r>
              <w:rPr>
                <w:sz w:val="20"/>
                <w:szCs w:val="20"/>
              </w:rPr>
              <w:t xml:space="preserve">Science software, Bioinformatics software, mathematical software, chemistry software, </w:t>
            </w:r>
          </w:p>
          <w:p>
            <w:pPr>
              <w:pStyle w:val="ListParagraph"/>
              <w:spacing w:lineRule="auto" w:line="240" w:before="0" w:after="0"/>
              <w:ind w:left="502" w:hanging="0"/>
              <w:contextualSpacing/>
              <w:jc w:val="left"/>
              <w:rPr>
                <w:sz w:val="20"/>
                <w:szCs w:val="20"/>
              </w:rPr>
            </w:pPr>
            <w:r>
              <w:rPr>
                <w:sz w:val="20"/>
                <w:szCs w:val="20"/>
              </w:rPr>
              <w:t>astronomy software</w:t>
            </w:r>
          </w:p>
        </w:tc>
        <w:tc>
          <w:tcPr>
            <w:tcW w:w="2974" w:type="dxa"/>
            <w:tcBorders/>
          </w:tcPr>
          <w:p>
            <w:pPr>
              <w:pStyle w:val="ListParagraph"/>
              <w:numPr>
                <w:ilvl w:val="0"/>
                <w:numId w:val="8"/>
              </w:numPr>
              <w:spacing w:lineRule="auto" w:line="240" w:before="0" w:after="0"/>
              <w:contextualSpacing/>
              <w:jc w:val="left"/>
              <w:rPr>
                <w:sz w:val="20"/>
                <w:szCs w:val="20"/>
              </w:rPr>
            </w:pPr>
            <w:r>
              <w:rPr>
                <w:sz w:val="20"/>
                <w:szCs w:val="20"/>
              </w:rPr>
              <w:t>Simulation</w:t>
            </w:r>
          </w:p>
          <w:p>
            <w:pPr>
              <w:pStyle w:val="ListParagraph"/>
              <w:numPr>
                <w:ilvl w:val="0"/>
                <w:numId w:val="8"/>
              </w:numPr>
              <w:spacing w:lineRule="auto" w:line="240" w:before="0" w:after="0"/>
              <w:contextualSpacing/>
              <w:jc w:val="left"/>
              <w:rPr>
                <w:sz w:val="20"/>
                <w:szCs w:val="20"/>
              </w:rPr>
            </w:pPr>
            <w:r>
              <w:rPr>
                <w:sz w:val="20"/>
                <w:szCs w:val="20"/>
              </w:rPr>
              <w:t>Modelling</w:t>
            </w:r>
          </w:p>
          <w:p>
            <w:pPr>
              <w:pStyle w:val="ListParagraph"/>
              <w:numPr>
                <w:ilvl w:val="0"/>
                <w:numId w:val="8"/>
              </w:numPr>
              <w:spacing w:lineRule="auto" w:line="240" w:before="0" w:after="0"/>
              <w:contextualSpacing/>
              <w:jc w:val="left"/>
              <w:rPr>
                <w:sz w:val="20"/>
                <w:szCs w:val="20"/>
              </w:rPr>
            </w:pPr>
            <w:r>
              <w:rPr>
                <w:sz w:val="20"/>
                <w:szCs w:val="20"/>
              </w:rPr>
              <w:t>Data Analysis</w:t>
            </w:r>
          </w:p>
          <w:p>
            <w:pPr>
              <w:pStyle w:val="ListParagraph"/>
              <w:numPr>
                <w:ilvl w:val="0"/>
                <w:numId w:val="8"/>
              </w:numPr>
              <w:spacing w:lineRule="auto" w:line="240" w:before="0" w:after="0"/>
              <w:contextualSpacing/>
              <w:jc w:val="left"/>
              <w:rPr>
                <w:sz w:val="20"/>
                <w:szCs w:val="20"/>
              </w:rPr>
            </w:pPr>
            <w:r>
              <w:rPr>
                <w:sz w:val="20"/>
                <w:szCs w:val="20"/>
              </w:rPr>
              <w:t>Visualization</w:t>
            </w:r>
          </w:p>
          <w:p>
            <w:pPr>
              <w:pStyle w:val="ListParagraph"/>
              <w:numPr>
                <w:ilvl w:val="0"/>
                <w:numId w:val="8"/>
              </w:numPr>
              <w:spacing w:lineRule="auto" w:line="240" w:before="0" w:after="0"/>
              <w:contextualSpacing/>
              <w:jc w:val="left"/>
              <w:rPr>
                <w:sz w:val="20"/>
                <w:szCs w:val="20"/>
              </w:rPr>
            </w:pPr>
            <w:r>
              <w:rPr>
                <w:sz w:val="20"/>
                <w:szCs w:val="20"/>
              </w:rPr>
              <w:t>Calculation</w:t>
            </w:r>
          </w:p>
        </w:tc>
        <w:tc>
          <w:tcPr>
            <w:tcW w:w="3402" w:type="dxa"/>
            <w:tcBorders/>
          </w:tcPr>
          <w:p>
            <w:pPr>
              <w:pStyle w:val="Normal"/>
              <w:spacing w:lineRule="auto" w:line="240" w:before="0" w:after="0"/>
              <w:jc w:val="left"/>
              <w:rPr>
                <w:sz w:val="20"/>
                <w:szCs w:val="20"/>
              </w:rPr>
            </w:pPr>
            <w:r>
              <w:rPr>
                <w:sz w:val="20"/>
                <w:szCs w:val="20"/>
              </w:rPr>
            </w:r>
          </w:p>
        </w:tc>
      </w:tr>
      <w:tr>
        <w:trPr/>
        <w:tc>
          <w:tcPr>
            <w:tcW w:w="2975" w:type="dxa"/>
            <w:tcBorders/>
          </w:tcPr>
          <w:p>
            <w:pPr>
              <w:pStyle w:val="Normal"/>
              <w:spacing w:lineRule="auto" w:line="240" w:before="0" w:after="0"/>
              <w:rPr>
                <w:sz w:val="20"/>
                <w:szCs w:val="20"/>
              </w:rPr>
            </w:pPr>
            <w:r>
              <w:rPr>
                <w:sz w:val="20"/>
                <w:szCs w:val="20"/>
              </w:rPr>
              <w:t>database application</w:t>
            </w:r>
          </w:p>
        </w:tc>
        <w:tc>
          <w:tcPr>
            <w:tcW w:w="2974" w:type="dxa"/>
            <w:tcBorders/>
          </w:tcPr>
          <w:p>
            <w:pPr>
              <w:pStyle w:val="ListParagraph"/>
              <w:numPr>
                <w:ilvl w:val="0"/>
                <w:numId w:val="8"/>
              </w:numPr>
              <w:spacing w:lineRule="auto" w:line="240" w:before="0" w:after="0"/>
              <w:contextualSpacing/>
              <w:jc w:val="left"/>
              <w:rPr>
                <w:sz w:val="20"/>
                <w:szCs w:val="20"/>
                <w:lang w:val="it-IT"/>
              </w:rPr>
            </w:pPr>
            <w:r>
              <w:rPr>
                <w:sz w:val="20"/>
                <w:szCs w:val="20"/>
                <w:lang w:val="it-IT"/>
              </w:rPr>
              <w:t xml:space="preserve">Retrive, </w:t>
            </w:r>
            <w:r>
              <w:rPr>
                <w:sz w:val="20"/>
                <w:szCs w:val="20"/>
                <w:lang w:val="en-GB"/>
              </w:rPr>
              <w:t>Insert</w:t>
            </w:r>
            <w:r>
              <w:rPr>
                <w:sz w:val="20"/>
                <w:szCs w:val="20"/>
                <w:lang w:val="it-IT"/>
              </w:rPr>
              <w:t xml:space="preserve">, </w:t>
            </w:r>
            <w:r>
              <w:rPr>
                <w:sz w:val="20"/>
                <w:szCs w:val="20"/>
                <w:lang w:val="en-GB"/>
              </w:rPr>
              <w:t>modify</w:t>
            </w:r>
            <w:r>
              <w:rPr>
                <w:sz w:val="20"/>
                <w:szCs w:val="20"/>
                <w:lang w:val="it-IT"/>
              </w:rPr>
              <w:t>, delate  data</w:t>
            </w:r>
          </w:p>
        </w:tc>
        <w:tc>
          <w:tcPr>
            <w:tcW w:w="3402" w:type="dxa"/>
            <w:tcBorders/>
          </w:tcPr>
          <w:p>
            <w:pPr>
              <w:pStyle w:val="Normal"/>
              <w:spacing w:lineRule="auto" w:line="240" w:before="0" w:after="0"/>
              <w:rPr>
                <w:sz w:val="20"/>
                <w:szCs w:val="20"/>
                <w:lang w:val="it-IT"/>
              </w:rPr>
            </w:pPr>
            <w:r>
              <w:rPr>
                <w:sz w:val="20"/>
                <w:szCs w:val="20"/>
                <w:lang w:val="it-IT"/>
              </w:rPr>
            </w:r>
          </w:p>
        </w:tc>
      </w:tr>
      <w:tr>
        <w:trPr/>
        <w:tc>
          <w:tcPr>
            <w:tcW w:w="2975" w:type="dxa"/>
            <w:tcBorders/>
          </w:tcPr>
          <w:p>
            <w:pPr>
              <w:pStyle w:val="Normal"/>
              <w:spacing w:lineRule="auto" w:line="240" w:before="0" w:after="0"/>
              <w:rPr>
                <w:sz w:val="20"/>
                <w:szCs w:val="20"/>
              </w:rPr>
            </w:pPr>
            <w:r>
              <w:rPr>
                <w:sz w:val="20"/>
                <w:szCs w:val="20"/>
              </w:rPr>
              <w:t>graphics software , animation software</w:t>
            </w:r>
          </w:p>
        </w:tc>
        <w:tc>
          <w:tcPr>
            <w:tcW w:w="2974" w:type="dxa"/>
            <w:tcBorders/>
          </w:tcPr>
          <w:p>
            <w:pPr>
              <w:pStyle w:val="ListParagraph"/>
              <w:numPr>
                <w:ilvl w:val="0"/>
                <w:numId w:val="8"/>
              </w:numPr>
              <w:spacing w:lineRule="auto" w:line="240" w:before="0" w:after="0"/>
              <w:contextualSpacing/>
              <w:rPr>
                <w:sz w:val="20"/>
                <w:szCs w:val="20"/>
              </w:rPr>
            </w:pPr>
            <w:r>
              <w:rPr>
                <w:sz w:val="20"/>
                <w:szCs w:val="20"/>
              </w:rPr>
              <w:t>3D modelling,</w:t>
            </w:r>
          </w:p>
          <w:p>
            <w:pPr>
              <w:pStyle w:val="ListParagraph"/>
              <w:numPr>
                <w:ilvl w:val="0"/>
                <w:numId w:val="13"/>
              </w:numPr>
              <w:spacing w:lineRule="auto" w:line="240" w:before="0" w:after="0"/>
              <w:contextualSpacing/>
              <w:rPr>
                <w:sz w:val="20"/>
                <w:szCs w:val="20"/>
              </w:rPr>
            </w:pPr>
            <w:r>
              <w:rPr>
                <w:sz w:val="20"/>
                <w:szCs w:val="20"/>
              </w:rPr>
              <w:t>visualization</w:t>
            </w:r>
          </w:p>
        </w:tc>
        <w:tc>
          <w:tcPr>
            <w:tcW w:w="3402" w:type="dxa"/>
            <w:tcBorders/>
          </w:tcPr>
          <w:p>
            <w:pPr>
              <w:pStyle w:val="ListParagraph"/>
              <w:numPr>
                <w:ilvl w:val="0"/>
                <w:numId w:val="13"/>
              </w:numPr>
              <w:spacing w:lineRule="auto" w:line="240" w:before="0" w:after="0"/>
              <w:contextualSpacing/>
              <w:jc w:val="left"/>
              <w:rPr>
                <w:sz w:val="20"/>
                <w:szCs w:val="20"/>
              </w:rPr>
            </w:pPr>
            <w:r>
              <w:rPr>
                <w:sz w:val="20"/>
                <w:szCs w:val="20"/>
              </w:rPr>
              <w:t xml:space="preserve">3D computer graphics software, </w:t>
            </w:r>
          </w:p>
        </w:tc>
      </w:tr>
    </w:tbl>
    <w:p>
      <w:pPr>
        <w:pStyle w:val="Normal"/>
        <w:rPr/>
      </w:pPr>
      <w:r>
        <w:rPr/>
      </w:r>
    </w:p>
    <w:p>
      <w:pPr>
        <w:pStyle w:val="Normal"/>
        <w:rPr/>
      </w:pPr>
      <w:r>
        <w:rPr/>
        <w:t>In summary, from the analysis of software categories of wikidata ontology, the following list of software usage purposes have been identified:</w:t>
      </w:r>
    </w:p>
    <w:p>
      <w:pPr>
        <w:pStyle w:val="ListParagraph"/>
        <w:numPr>
          <w:ilvl w:val="0"/>
          <w:numId w:val="14"/>
        </w:numPr>
        <w:rPr/>
      </w:pPr>
      <w:r>
        <w:rPr/>
        <w:t xml:space="preserve">Data recording or collection </w:t>
      </w:r>
    </w:p>
    <w:p>
      <w:pPr>
        <w:pStyle w:val="ListParagraph"/>
        <w:numPr>
          <w:ilvl w:val="0"/>
          <w:numId w:val="14"/>
        </w:numPr>
        <w:rPr/>
      </w:pPr>
      <w:r>
        <w:rPr/>
        <w:t>Data Analysis</w:t>
      </w:r>
    </w:p>
    <w:p>
      <w:pPr>
        <w:pStyle w:val="ListParagraph"/>
        <w:numPr>
          <w:ilvl w:val="0"/>
          <w:numId w:val="14"/>
        </w:numPr>
        <w:rPr/>
      </w:pPr>
      <w:r>
        <w:rPr/>
        <w:t>Visualization</w:t>
      </w:r>
    </w:p>
    <w:p>
      <w:pPr>
        <w:pStyle w:val="ListParagraph"/>
        <w:numPr>
          <w:ilvl w:val="0"/>
          <w:numId w:val="14"/>
        </w:numPr>
        <w:rPr/>
      </w:pPr>
      <w:r>
        <w:rPr/>
        <w:t>Simulation</w:t>
      </w:r>
    </w:p>
    <w:p>
      <w:pPr>
        <w:pStyle w:val="ListParagraph"/>
        <w:numPr>
          <w:ilvl w:val="0"/>
          <w:numId w:val="14"/>
        </w:numPr>
        <w:rPr/>
      </w:pPr>
      <w:r>
        <w:rPr/>
        <w:t xml:space="preserve">Modelling </w:t>
      </w:r>
    </w:p>
    <w:p>
      <w:pPr>
        <w:pStyle w:val="ListParagraph"/>
        <w:numPr>
          <w:ilvl w:val="0"/>
          <w:numId w:val="14"/>
        </w:numPr>
        <w:rPr/>
      </w:pPr>
      <w:r>
        <w:rPr/>
        <w:t xml:space="preserve">Programming. </w:t>
      </w:r>
    </w:p>
    <w:p>
      <w:pPr>
        <w:pStyle w:val="Heading3"/>
        <w:numPr>
          <w:ilvl w:val="2"/>
          <w:numId w:val="2"/>
        </w:numPr>
        <w:ind w:left="0" w:hanging="0"/>
        <w:rPr/>
      </w:pPr>
      <w:bookmarkStart w:id="16" w:name="_Toc97389205"/>
      <w:r>
        <w:rPr/>
        <w:t>The software ontology (SWO)</w:t>
      </w:r>
      <w:bookmarkEnd w:id="16"/>
    </w:p>
    <w:p>
      <w:pPr>
        <w:pStyle w:val="Normal"/>
        <w:rPr/>
      </w:pPr>
      <w:r>
        <w:rPr/>
        <w:t xml:space="preserve">The software ontology (SWO), particularly describes software used, for preparation and maintenance of data, within fields of computational biology and bioinformatics.  The SWO was primarily developed to improve reproducibility by providing detailed description about software used for biomedical investigations {malone2014software}. </w:t>
      </w:r>
    </w:p>
    <w:p>
      <w:pPr>
        <w:pStyle w:val="Normal"/>
        <w:rPr/>
      </w:pPr>
      <w:r>
        <w:rPr/>
        <w:t xml:space="preserve">SWO was found on ontology search (OLS) website and was examined for possible software purposes. Unlike wikidata, a list of possible software purpose were found directly in “browse terms” section of the SWO website.  To navigate to the list of key words that suggest potential software purpose one can follow the following steps: “Browse terms”&gt; “entity“&gt;”occurrent”&gt; “planned” &gt;”planned process”.  The software usage purpose in the SWO has been presented in to two main groups as “data transformation” and “data visualization”.  Under data transformation, 40 sub-types of potential software purposes are listed. </w:t>
      </w:r>
    </w:p>
    <w:p>
      <w:pPr>
        <w:pStyle w:val="Normal"/>
        <w:rPr/>
      </w:pPr>
      <w:r>
        <w:rPr/>
        <w:drawing>
          <wp:inline distT="0" distB="0" distL="0" distR="0">
            <wp:extent cx="5760720" cy="4206875"/>
            <wp:effectExtent l="0" t="0" r="0" b="0"/>
            <wp:docPr id="27"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descr="Graphical user interface, website&#10;&#10;Description automatically generated"/>
                    <pic:cNvPicPr>
                      <a:picLocks noChangeAspect="1" noChangeArrowheads="1"/>
                    </pic:cNvPicPr>
                  </pic:nvPicPr>
                  <pic:blipFill>
                    <a:blip r:embed="rId14"/>
                    <a:stretch>
                      <a:fillRect/>
                    </a:stretch>
                  </pic:blipFill>
                  <pic:spPr bwMode="auto">
                    <a:xfrm>
                      <a:off x="0" y="0"/>
                      <a:ext cx="5760720" cy="4206875"/>
                    </a:xfrm>
                    <a:prstGeom prst="rect">
                      <a:avLst/>
                    </a:prstGeom>
                  </pic:spPr>
                </pic:pic>
              </a:graphicData>
            </a:graphic>
          </wp:inline>
        </w:drawing>
      </w:r>
    </w:p>
    <w:p>
      <w:pPr>
        <w:pStyle w:val="Normal"/>
        <w:rPr/>
      </w:pPr>
      <w:r>
        <w:rPr/>
        <w:t>After manual analysis and grouping of purpose of use of software, more general classes of software usage purposes has been summarized on the table below:</w:t>
      </w:r>
    </w:p>
    <w:tbl>
      <w:tblPr>
        <w:tblStyle w:val="TableGrid"/>
        <w:tblW w:w="9062" w:type="dxa"/>
        <w:jc w:val="left"/>
        <w:tblInd w:w="0" w:type="dxa"/>
        <w:tblCellMar>
          <w:top w:w="0" w:type="dxa"/>
          <w:left w:w="108" w:type="dxa"/>
          <w:bottom w:w="0" w:type="dxa"/>
          <w:right w:w="108" w:type="dxa"/>
        </w:tblCellMar>
        <w:tblLook w:val="04a0" w:noHBand="0" w:noVBand="1" w:firstColumn="1" w:lastRow="0" w:lastColumn="0" w:firstRow="1"/>
      </w:tblPr>
      <w:tblGrid>
        <w:gridCol w:w="4531"/>
        <w:gridCol w:w="4530"/>
      </w:tblGrid>
      <w:tr>
        <w:trPr/>
        <w:tc>
          <w:tcPr>
            <w:tcW w:w="4531" w:type="dxa"/>
            <w:tcBorders/>
          </w:tcPr>
          <w:p>
            <w:pPr>
              <w:pStyle w:val="ListParagraph"/>
              <w:numPr>
                <w:ilvl w:val="0"/>
                <w:numId w:val="10"/>
              </w:numPr>
              <w:spacing w:lineRule="auto" w:line="240" w:before="0" w:after="0"/>
              <w:contextualSpacing/>
              <w:rPr/>
            </w:pPr>
            <w:r>
              <w:rPr/>
              <w:t>Data transformation</w:t>
            </w:r>
          </w:p>
          <w:p>
            <w:pPr>
              <w:pStyle w:val="ListParagraph"/>
              <w:numPr>
                <w:ilvl w:val="0"/>
                <w:numId w:val="10"/>
              </w:numPr>
              <w:spacing w:lineRule="auto" w:line="240" w:before="0" w:after="0"/>
              <w:contextualSpacing/>
              <w:rPr/>
            </w:pPr>
            <w:r>
              <w:rPr/>
              <w:t>Annotation</w:t>
            </w:r>
          </w:p>
          <w:p>
            <w:pPr>
              <w:pStyle w:val="ListParagraph"/>
              <w:numPr>
                <w:ilvl w:val="0"/>
                <w:numId w:val="10"/>
              </w:numPr>
              <w:spacing w:lineRule="auto" w:line="240" w:before="0" w:after="0"/>
              <w:contextualSpacing/>
              <w:rPr/>
            </w:pPr>
            <w:r>
              <w:rPr/>
              <w:t>Text editing</w:t>
            </w:r>
          </w:p>
          <w:p>
            <w:pPr>
              <w:pStyle w:val="ListParagraph"/>
              <w:numPr>
                <w:ilvl w:val="0"/>
                <w:numId w:val="10"/>
              </w:numPr>
              <w:spacing w:lineRule="auto" w:line="240" w:before="0" w:after="0"/>
              <w:contextualSpacing/>
              <w:rPr/>
            </w:pPr>
            <w:r>
              <w:rPr/>
              <w:t xml:space="preserve">Modelling </w:t>
            </w:r>
          </w:p>
          <w:p>
            <w:pPr>
              <w:pStyle w:val="ListParagraph"/>
              <w:numPr>
                <w:ilvl w:val="0"/>
                <w:numId w:val="10"/>
              </w:numPr>
              <w:spacing w:lineRule="auto" w:line="240" w:before="0" w:after="0"/>
              <w:contextualSpacing/>
              <w:rPr/>
            </w:pPr>
            <w:r>
              <w:rPr/>
              <w:t>Curve fitting</w:t>
            </w:r>
          </w:p>
          <w:p>
            <w:pPr>
              <w:pStyle w:val="ListParagraph"/>
              <w:numPr>
                <w:ilvl w:val="0"/>
                <w:numId w:val="10"/>
              </w:numPr>
              <w:spacing w:lineRule="auto" w:line="240" w:before="0" w:after="0"/>
              <w:contextualSpacing/>
              <w:rPr/>
            </w:pPr>
            <w:r>
              <w:rPr/>
              <w:t>Simulation</w:t>
            </w:r>
          </w:p>
          <w:p>
            <w:pPr>
              <w:pStyle w:val="ListParagraph"/>
              <w:numPr>
                <w:ilvl w:val="0"/>
                <w:numId w:val="10"/>
              </w:numPr>
              <w:spacing w:lineRule="auto" w:line="240" w:before="0" w:after="0"/>
              <w:contextualSpacing/>
              <w:rPr/>
            </w:pPr>
            <w:r>
              <w:rPr/>
              <w:t xml:space="preserve">Query and retrieval </w:t>
            </w:r>
          </w:p>
        </w:tc>
        <w:tc>
          <w:tcPr>
            <w:tcW w:w="4530" w:type="dxa"/>
            <w:tcBorders/>
          </w:tcPr>
          <w:p>
            <w:pPr>
              <w:pStyle w:val="ListParagraph"/>
              <w:numPr>
                <w:ilvl w:val="0"/>
                <w:numId w:val="10"/>
              </w:numPr>
              <w:spacing w:lineRule="auto" w:line="240" w:before="0" w:after="0"/>
              <w:contextualSpacing/>
              <w:rPr/>
            </w:pPr>
            <w:r>
              <w:rPr/>
              <w:t>Calculation</w:t>
            </w:r>
          </w:p>
          <w:p>
            <w:pPr>
              <w:pStyle w:val="ListParagraph"/>
              <w:numPr>
                <w:ilvl w:val="0"/>
                <w:numId w:val="10"/>
              </w:numPr>
              <w:spacing w:lineRule="auto" w:line="240" w:before="0" w:after="0"/>
              <w:contextualSpacing/>
              <w:rPr/>
            </w:pPr>
            <w:r>
              <w:rPr/>
              <w:t>Analysis</w:t>
            </w:r>
          </w:p>
          <w:p>
            <w:pPr>
              <w:pStyle w:val="ListParagraph"/>
              <w:numPr>
                <w:ilvl w:val="0"/>
                <w:numId w:val="10"/>
              </w:numPr>
              <w:spacing w:lineRule="auto" w:line="240" w:before="0" w:after="0"/>
              <w:contextualSpacing/>
              <w:rPr/>
            </w:pPr>
            <w:r>
              <w:rPr/>
              <w:t xml:space="preserve">Data visualization </w:t>
            </w:r>
          </w:p>
          <w:p>
            <w:pPr>
              <w:pStyle w:val="ListParagraph"/>
              <w:numPr>
                <w:ilvl w:val="0"/>
                <w:numId w:val="10"/>
              </w:numPr>
              <w:spacing w:lineRule="auto" w:line="240" w:before="0" w:after="0"/>
              <w:contextualSpacing/>
              <w:rPr/>
            </w:pPr>
            <w:r>
              <w:rPr/>
              <w:t>File rendering</w:t>
            </w:r>
          </w:p>
          <w:p>
            <w:pPr>
              <w:pStyle w:val="ListParagraph"/>
              <w:numPr>
                <w:ilvl w:val="0"/>
                <w:numId w:val="10"/>
              </w:numPr>
              <w:spacing w:lineRule="auto" w:line="240" w:before="0" w:after="0"/>
              <w:contextualSpacing/>
              <w:rPr/>
            </w:pPr>
            <w:r>
              <w:rPr/>
              <w:t>Matrix manipulation</w:t>
            </w:r>
          </w:p>
          <w:p>
            <w:pPr>
              <w:pStyle w:val="ListParagraph"/>
              <w:numPr>
                <w:ilvl w:val="0"/>
                <w:numId w:val="10"/>
              </w:numPr>
              <w:spacing w:lineRule="auto" w:line="240" w:before="0" w:after="0"/>
              <w:contextualSpacing/>
              <w:rPr/>
            </w:pPr>
            <w:r>
              <w:rPr/>
              <w:t>Data mining task</w:t>
            </w:r>
          </w:p>
          <w:p>
            <w:pPr>
              <w:pStyle w:val="ListParagraph"/>
              <w:numPr>
                <w:ilvl w:val="0"/>
                <w:numId w:val="10"/>
              </w:numPr>
              <w:spacing w:lineRule="auto" w:line="240" w:before="0" w:after="0"/>
              <w:contextualSpacing/>
              <w:rPr/>
            </w:pPr>
            <w:r>
              <w:rPr/>
              <w:t>Clustering task</w:t>
            </w:r>
          </w:p>
        </w:tc>
      </w:tr>
    </w:tbl>
    <w:p>
      <w:pPr>
        <w:pStyle w:val="Normal"/>
        <w:rPr/>
      </w:pPr>
      <w:r>
        <w:rPr/>
      </w:r>
    </w:p>
    <w:p>
      <w:pPr>
        <w:pStyle w:val="Heading3"/>
        <w:numPr>
          <w:ilvl w:val="2"/>
          <w:numId w:val="2"/>
        </w:numPr>
        <w:ind w:left="0" w:hanging="0"/>
        <w:rPr/>
      </w:pPr>
      <w:bookmarkStart w:id="17" w:name="_Toc97389206"/>
      <w:r>
        <w:rPr/>
        <w:t>OntoSoft</w:t>
      </w:r>
      <w:bookmarkEnd w:id="17"/>
    </w:p>
    <w:p>
      <w:pPr>
        <w:pStyle w:val="Normal"/>
        <w:rPr/>
      </w:pPr>
      <w:r>
        <w:rPr/>
        <w:t xml:space="preserve">Onosoft is a software registry framework that stores important metadata about software to foster reuse and sharing of software among scientific community. The ontology provides descriptions about a software that would help scientists to identify, understand, execute, and do research with a software. Moreover, it helps scientists get information about update and support for the software. </w:t>
      </w:r>
    </w:p>
    <w:p>
      <w:pPr>
        <w:pStyle w:val="Normal"/>
        <w:rPr/>
      </w:pPr>
      <w:r>
        <w:rPr/>
        <w:t>These descriptions are visualized in a 6 dimensional pie-chart, with each slice indicating the completeness of the description. Particularly, Ontosoft focuses on the geoscience because software resources are not being shared adequately in that field {gil2015ontosoft}.</w:t>
      </w:r>
    </w:p>
    <w:p>
      <w:pPr>
        <w:pStyle w:val="Normal"/>
        <w:rPr/>
      </w:pPr>
      <w:r>
        <w:rPr/>
        <w:drawing>
          <wp:inline distT="0" distB="0" distL="0" distR="0">
            <wp:extent cx="5760720" cy="3391535"/>
            <wp:effectExtent l="0" t="0" r="0" b="0"/>
            <wp:docPr id="28"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Graphical user interface&#10;&#10;Description automatically generated"/>
                    <pic:cNvPicPr>
                      <a:picLocks noChangeAspect="1" noChangeArrowheads="1"/>
                    </pic:cNvPicPr>
                  </pic:nvPicPr>
                  <pic:blipFill>
                    <a:blip r:embed="rId15"/>
                    <a:stretch>
                      <a:fillRect/>
                    </a:stretch>
                  </pic:blipFill>
                  <pic:spPr bwMode="auto">
                    <a:xfrm>
                      <a:off x="0" y="0"/>
                      <a:ext cx="5760720" cy="3391535"/>
                    </a:xfrm>
                    <a:prstGeom prst="rect">
                      <a:avLst/>
                    </a:prstGeom>
                  </pic:spPr>
                </pic:pic>
              </a:graphicData>
            </a:graphic>
          </wp:inline>
        </w:drawing>
      </w:r>
    </w:p>
    <w:p>
      <w:pPr>
        <w:pStyle w:val="Normal"/>
        <w:rPr/>
      </w:pPr>
      <w:r>
        <w:rPr/>
        <w:t>The type of information provided in each dimension of description entries are  summarized in the table below:</w:t>
      </w:r>
    </w:p>
    <w:tbl>
      <w:tblPr>
        <w:tblStyle w:val="TableGrid"/>
        <w:tblW w:w="9062" w:type="dxa"/>
        <w:jc w:val="left"/>
        <w:tblInd w:w="0" w:type="dxa"/>
        <w:tblCellMar>
          <w:top w:w="0" w:type="dxa"/>
          <w:left w:w="108" w:type="dxa"/>
          <w:bottom w:w="0" w:type="dxa"/>
          <w:right w:w="108" w:type="dxa"/>
        </w:tblCellMar>
        <w:tblLook w:val="04a0" w:noHBand="0" w:noVBand="1" w:firstColumn="1" w:lastRow="0" w:lastColumn="0" w:firstRow="1"/>
      </w:tblPr>
      <w:tblGrid>
        <w:gridCol w:w="2122"/>
        <w:gridCol w:w="6939"/>
      </w:tblGrid>
      <w:tr>
        <w:trPr/>
        <w:tc>
          <w:tcPr>
            <w:tcW w:w="2122" w:type="dxa"/>
            <w:tcBorders/>
          </w:tcPr>
          <w:p>
            <w:pPr>
              <w:pStyle w:val="Normal"/>
              <w:spacing w:lineRule="auto" w:line="240" w:before="0" w:after="0"/>
              <w:rPr/>
            </w:pPr>
            <w:r>
              <w:rPr/>
              <w:t xml:space="preserve">Dimension </w:t>
            </w:r>
          </w:p>
        </w:tc>
        <w:tc>
          <w:tcPr>
            <w:tcW w:w="6939" w:type="dxa"/>
            <w:tcBorders/>
          </w:tcPr>
          <w:p>
            <w:pPr>
              <w:pStyle w:val="Normal"/>
              <w:spacing w:lineRule="auto" w:line="240" w:before="0" w:after="0"/>
              <w:rPr/>
            </w:pPr>
            <w:r>
              <w:rPr/>
              <w:t xml:space="preserve">Description  </w:t>
            </w:r>
          </w:p>
        </w:tc>
      </w:tr>
      <w:tr>
        <w:trPr/>
        <w:tc>
          <w:tcPr>
            <w:tcW w:w="2122" w:type="dxa"/>
            <w:tcBorders/>
          </w:tcPr>
          <w:p>
            <w:pPr>
              <w:pStyle w:val="Normal"/>
              <w:spacing w:lineRule="auto" w:line="240" w:before="0" w:after="0"/>
              <w:rPr/>
            </w:pPr>
            <w:r>
              <w:rPr/>
              <w:t>Identify</w:t>
            </w:r>
          </w:p>
        </w:tc>
        <w:tc>
          <w:tcPr>
            <w:tcW w:w="6939" w:type="dxa"/>
            <w:tcBorders/>
          </w:tcPr>
          <w:p>
            <w:pPr>
              <w:pStyle w:val="ListParagraph"/>
              <w:numPr>
                <w:ilvl w:val="0"/>
                <w:numId w:val="7"/>
              </w:numPr>
              <w:spacing w:lineRule="auto" w:line="240" w:before="0" w:after="0"/>
              <w:contextualSpacing/>
              <w:rPr/>
            </w:pPr>
            <w:r>
              <w:rPr/>
              <w:t xml:space="preserve">Name of software, abbreviation of the software, etc.  </w:t>
            </w:r>
          </w:p>
        </w:tc>
      </w:tr>
      <w:tr>
        <w:trPr/>
        <w:tc>
          <w:tcPr>
            <w:tcW w:w="2122" w:type="dxa"/>
            <w:tcBorders/>
          </w:tcPr>
          <w:p>
            <w:pPr>
              <w:pStyle w:val="Normal"/>
              <w:spacing w:lineRule="auto" w:line="240" w:before="0" w:after="0"/>
              <w:rPr/>
            </w:pPr>
            <w:r>
              <w:rPr/>
              <w:t>Understand</w:t>
            </w:r>
          </w:p>
        </w:tc>
        <w:tc>
          <w:tcPr>
            <w:tcW w:w="6939" w:type="dxa"/>
            <w:tcBorders/>
          </w:tcPr>
          <w:p>
            <w:pPr>
              <w:pStyle w:val="ListParagraph"/>
              <w:numPr>
                <w:ilvl w:val="0"/>
                <w:numId w:val="7"/>
              </w:numPr>
              <w:spacing w:lineRule="auto" w:line="240" w:before="0" w:after="0"/>
              <w:contextualSpacing/>
              <w:rPr/>
            </w:pPr>
            <w:r>
              <w:rPr/>
              <w:t>Creator of the software, publisher of the software,</w:t>
            </w:r>
          </w:p>
          <w:p>
            <w:pPr>
              <w:pStyle w:val="ListParagraph"/>
              <w:numPr>
                <w:ilvl w:val="0"/>
                <w:numId w:val="7"/>
              </w:numPr>
              <w:spacing w:lineRule="auto" w:line="240" w:before="0" w:after="0"/>
              <w:contextualSpacing/>
              <w:rPr/>
            </w:pPr>
            <w:r>
              <w:rPr/>
              <w:t xml:space="preserve"> </w:t>
            </w:r>
            <w:r>
              <w:rPr>
                <w:i/>
                <w:iCs/>
              </w:rPr>
              <w:t>domain specific key words</w:t>
            </w:r>
            <w:r>
              <w:rPr/>
              <w:t xml:space="preserve"> </w:t>
            </w:r>
          </w:p>
        </w:tc>
      </w:tr>
      <w:tr>
        <w:trPr/>
        <w:tc>
          <w:tcPr>
            <w:tcW w:w="2122" w:type="dxa"/>
            <w:tcBorders/>
          </w:tcPr>
          <w:p>
            <w:pPr>
              <w:pStyle w:val="Normal"/>
              <w:spacing w:lineRule="auto" w:line="240" w:before="0" w:after="0"/>
              <w:rPr/>
            </w:pPr>
            <w:r>
              <w:rPr/>
              <w:t xml:space="preserve">Execute </w:t>
            </w:r>
          </w:p>
        </w:tc>
        <w:tc>
          <w:tcPr>
            <w:tcW w:w="6939" w:type="dxa"/>
            <w:tcBorders/>
          </w:tcPr>
          <w:p>
            <w:pPr>
              <w:pStyle w:val="ListParagraph"/>
              <w:numPr>
                <w:ilvl w:val="0"/>
                <w:numId w:val="7"/>
              </w:numPr>
              <w:spacing w:lineRule="auto" w:line="240" w:before="0" w:after="0"/>
              <w:contextualSpacing/>
              <w:rPr/>
            </w:pPr>
            <w:r>
              <w:rPr/>
              <w:t xml:space="preserve">URL for downloading the software, license, system requirements …etc. </w:t>
            </w:r>
          </w:p>
        </w:tc>
      </w:tr>
      <w:tr>
        <w:trPr/>
        <w:tc>
          <w:tcPr>
            <w:tcW w:w="2122" w:type="dxa"/>
            <w:tcBorders/>
          </w:tcPr>
          <w:p>
            <w:pPr>
              <w:pStyle w:val="Normal"/>
              <w:spacing w:lineRule="auto" w:line="240" w:before="0" w:after="0"/>
              <w:rPr/>
            </w:pPr>
            <w:r>
              <w:rPr/>
              <w:t>Do Research</w:t>
            </w:r>
          </w:p>
        </w:tc>
        <w:tc>
          <w:tcPr>
            <w:tcW w:w="6939" w:type="dxa"/>
            <w:tcBorders/>
          </w:tcPr>
          <w:p>
            <w:pPr>
              <w:pStyle w:val="ListParagraph"/>
              <w:numPr>
                <w:ilvl w:val="0"/>
                <w:numId w:val="7"/>
              </w:numPr>
              <w:spacing w:lineRule="auto" w:line="240" w:before="0" w:after="0"/>
              <w:contextualSpacing/>
              <w:rPr/>
            </w:pPr>
            <w:r>
              <w:rPr/>
              <w:t xml:space="preserve">Input / output file formats, preferred citation information, …etc. </w:t>
            </w:r>
          </w:p>
        </w:tc>
      </w:tr>
      <w:tr>
        <w:trPr/>
        <w:tc>
          <w:tcPr>
            <w:tcW w:w="2122" w:type="dxa"/>
            <w:tcBorders/>
          </w:tcPr>
          <w:p>
            <w:pPr>
              <w:pStyle w:val="Normal"/>
              <w:spacing w:lineRule="auto" w:line="240" w:before="0" w:after="0"/>
              <w:rPr/>
            </w:pPr>
            <w:r>
              <w:rPr/>
              <w:t>Get support</w:t>
            </w:r>
          </w:p>
        </w:tc>
        <w:tc>
          <w:tcPr>
            <w:tcW w:w="6939" w:type="dxa"/>
            <w:tcBorders/>
          </w:tcPr>
          <w:p>
            <w:pPr>
              <w:pStyle w:val="ListParagraph"/>
              <w:numPr>
                <w:ilvl w:val="0"/>
                <w:numId w:val="7"/>
              </w:numPr>
              <w:spacing w:lineRule="auto" w:line="240" w:before="0" w:after="0"/>
              <w:contextualSpacing/>
              <w:rPr/>
            </w:pPr>
            <w:r>
              <w:rPr/>
              <w:t>Contact details, possible support included, etc.</w:t>
            </w:r>
          </w:p>
        </w:tc>
      </w:tr>
      <w:tr>
        <w:trPr/>
        <w:tc>
          <w:tcPr>
            <w:tcW w:w="2122" w:type="dxa"/>
            <w:tcBorders/>
          </w:tcPr>
          <w:p>
            <w:pPr>
              <w:pStyle w:val="Normal"/>
              <w:spacing w:lineRule="auto" w:line="240" w:before="0" w:after="0"/>
              <w:rPr/>
            </w:pPr>
            <w:r>
              <w:rPr/>
              <w:t>Update</w:t>
            </w:r>
          </w:p>
        </w:tc>
        <w:tc>
          <w:tcPr>
            <w:tcW w:w="6939" w:type="dxa"/>
            <w:tcBorders/>
          </w:tcPr>
          <w:p>
            <w:pPr>
              <w:pStyle w:val="ListParagraph"/>
              <w:numPr>
                <w:ilvl w:val="0"/>
                <w:numId w:val="7"/>
              </w:numPr>
              <w:spacing w:lineRule="auto" w:line="240" w:before="0" w:after="0"/>
              <w:contextualSpacing/>
              <w:rPr/>
            </w:pPr>
            <w:r>
              <w:rPr/>
              <w:t xml:space="preserve">Version, developer community, software development process , maintenance, etc. </w:t>
            </w:r>
          </w:p>
        </w:tc>
      </w:tr>
    </w:tbl>
    <w:p>
      <w:pPr>
        <w:pStyle w:val="Normal"/>
        <w:rPr/>
      </w:pPr>
      <w:r>
        <w:rPr/>
      </w:r>
    </w:p>
    <w:p>
      <w:pPr>
        <w:pStyle w:val="Normal"/>
        <w:rPr/>
      </w:pPr>
      <w:r>
        <w:rPr/>
        <w:t xml:space="preserve">From the set of information provided among the 6 dimensions of the Ontosoft, particularly the “understand” dimension has nearly 400 domain specific key words that would potentially indicate software usage purposes. Therefore, those domain specific key words has been retrieved, analyzed and condensed into a more general software purposes. </w:t>
      </w:r>
    </w:p>
    <w:p>
      <w:pPr>
        <w:pStyle w:val="Normal"/>
        <w:rPr/>
      </w:pPr>
      <w:r>
        <w:rPr/>
        <w:t xml:space="preserve">Sample list of domain specific key-words that would potentially indicate a software usage purpose is listed on the following table. </w:t>
      </w:r>
    </w:p>
    <w:tbl>
      <w:tblPr>
        <w:tblStyle w:val="TableGrid"/>
        <w:tblW w:w="9062" w:type="dxa"/>
        <w:jc w:val="left"/>
        <w:tblInd w:w="0" w:type="dxa"/>
        <w:tblCellMar>
          <w:top w:w="0" w:type="dxa"/>
          <w:left w:w="108" w:type="dxa"/>
          <w:bottom w:w="0" w:type="dxa"/>
          <w:right w:w="108" w:type="dxa"/>
        </w:tblCellMar>
        <w:tblLook w:val="04a0" w:noHBand="0" w:noVBand="1" w:firstColumn="1" w:lastRow="0" w:lastColumn="0" w:firstRow="1"/>
      </w:tblPr>
      <w:tblGrid>
        <w:gridCol w:w="4531"/>
        <w:gridCol w:w="4530"/>
      </w:tblGrid>
      <w:tr>
        <w:trPr/>
        <w:tc>
          <w:tcPr>
            <w:tcW w:w="9061" w:type="dxa"/>
            <w:gridSpan w:val="2"/>
            <w:tcBorders/>
          </w:tcPr>
          <w:p>
            <w:pPr>
              <w:pStyle w:val="Normal"/>
              <w:spacing w:lineRule="auto" w:line="240" w:before="0" w:after="0"/>
              <w:jc w:val="center"/>
              <w:rPr/>
            </w:pPr>
            <w:r>
              <w:rPr/>
              <w:t>Domain Key-words</w:t>
            </w:r>
          </w:p>
        </w:tc>
      </w:tr>
      <w:tr>
        <w:trPr/>
        <w:tc>
          <w:tcPr>
            <w:tcW w:w="4531" w:type="dxa"/>
            <w:tcBorders/>
          </w:tcPr>
          <w:p>
            <w:pPr>
              <w:pStyle w:val="ListParagraph"/>
              <w:numPr>
                <w:ilvl w:val="0"/>
                <w:numId w:val="7"/>
              </w:numPr>
              <w:spacing w:lineRule="auto" w:line="240" w:before="0" w:after="0"/>
              <w:contextualSpacing/>
              <w:rPr/>
            </w:pPr>
            <w:r>
              <w:rPr/>
              <w:t xml:space="preserve">Data manipulation </w:t>
            </w:r>
          </w:p>
          <w:p>
            <w:pPr>
              <w:pStyle w:val="ListParagraph"/>
              <w:numPr>
                <w:ilvl w:val="0"/>
                <w:numId w:val="7"/>
              </w:numPr>
              <w:spacing w:lineRule="auto" w:line="240" w:before="0" w:after="0"/>
              <w:contextualSpacing/>
              <w:rPr/>
            </w:pPr>
            <w:r>
              <w:rPr/>
              <w:t xml:space="preserve">Data Mining </w:t>
            </w:r>
          </w:p>
          <w:p>
            <w:pPr>
              <w:pStyle w:val="ListParagraph"/>
              <w:numPr>
                <w:ilvl w:val="0"/>
                <w:numId w:val="7"/>
              </w:numPr>
              <w:spacing w:lineRule="auto" w:line="240" w:before="0" w:after="0"/>
              <w:contextualSpacing/>
              <w:rPr/>
            </w:pPr>
            <w:r>
              <w:rPr/>
              <w:t>Image processing</w:t>
            </w:r>
          </w:p>
          <w:p>
            <w:pPr>
              <w:pStyle w:val="ListParagraph"/>
              <w:numPr>
                <w:ilvl w:val="0"/>
                <w:numId w:val="7"/>
              </w:numPr>
              <w:spacing w:lineRule="auto" w:line="240" w:before="0" w:after="0"/>
              <w:contextualSpacing/>
              <w:rPr/>
            </w:pPr>
            <w:r>
              <w:rPr/>
              <w:t xml:space="preserve">Machine learning </w:t>
            </w:r>
          </w:p>
          <w:p>
            <w:pPr>
              <w:pStyle w:val="ListParagraph"/>
              <w:numPr>
                <w:ilvl w:val="0"/>
                <w:numId w:val="7"/>
              </w:numPr>
              <w:spacing w:lineRule="auto" w:line="240" w:before="0" w:after="0"/>
              <w:contextualSpacing/>
              <w:rPr/>
            </w:pPr>
            <w:r>
              <w:rPr/>
              <w:t xml:space="preserve">Simulation- optimization </w:t>
            </w:r>
          </w:p>
          <w:p>
            <w:pPr>
              <w:pStyle w:val="ListParagraph"/>
              <w:numPr>
                <w:ilvl w:val="0"/>
                <w:numId w:val="7"/>
              </w:numPr>
              <w:spacing w:lineRule="auto" w:line="240" w:before="0" w:after="0"/>
              <w:contextualSpacing/>
              <w:rPr/>
            </w:pPr>
            <w:r>
              <w:rPr/>
              <w:t xml:space="preserve">Network analysis </w:t>
            </w:r>
          </w:p>
        </w:tc>
        <w:tc>
          <w:tcPr>
            <w:tcW w:w="4530" w:type="dxa"/>
            <w:tcBorders/>
          </w:tcPr>
          <w:p>
            <w:pPr>
              <w:pStyle w:val="ListParagraph"/>
              <w:numPr>
                <w:ilvl w:val="0"/>
                <w:numId w:val="7"/>
              </w:numPr>
              <w:spacing w:lineRule="auto" w:line="240" w:before="0" w:after="0"/>
              <w:contextualSpacing/>
              <w:rPr/>
            </w:pPr>
            <w:r>
              <w:rPr/>
              <w:t>Numerical model</w:t>
            </w:r>
          </w:p>
          <w:p>
            <w:pPr>
              <w:pStyle w:val="ListParagraph"/>
              <w:numPr>
                <w:ilvl w:val="0"/>
                <w:numId w:val="7"/>
              </w:numPr>
              <w:spacing w:lineRule="auto" w:line="240" w:before="0" w:after="0"/>
              <w:contextualSpacing/>
              <w:rPr/>
            </w:pPr>
            <w:r>
              <w:rPr/>
              <w:t xml:space="preserve">Numerical simulation </w:t>
            </w:r>
          </w:p>
          <w:p>
            <w:pPr>
              <w:pStyle w:val="ListParagraph"/>
              <w:numPr>
                <w:ilvl w:val="0"/>
                <w:numId w:val="7"/>
              </w:numPr>
              <w:spacing w:lineRule="auto" w:line="240" w:before="0" w:after="0"/>
              <w:contextualSpacing/>
              <w:rPr/>
            </w:pPr>
            <w:r>
              <w:rPr/>
              <w:t>Thermal model</w:t>
            </w:r>
          </w:p>
          <w:p>
            <w:pPr>
              <w:pStyle w:val="ListParagraph"/>
              <w:numPr>
                <w:ilvl w:val="0"/>
                <w:numId w:val="7"/>
              </w:numPr>
              <w:spacing w:lineRule="auto" w:line="240" w:before="0" w:after="0"/>
              <w:contextualSpacing/>
              <w:rPr/>
            </w:pPr>
            <w:r>
              <w:rPr/>
              <w:t xml:space="preserve">Integrated modeling </w:t>
            </w:r>
          </w:p>
          <w:p>
            <w:pPr>
              <w:pStyle w:val="ListParagraph"/>
              <w:numPr>
                <w:ilvl w:val="0"/>
                <w:numId w:val="7"/>
              </w:numPr>
              <w:spacing w:lineRule="auto" w:line="240" w:before="0" w:after="0"/>
              <w:contextualSpacing/>
              <w:rPr/>
            </w:pPr>
            <w:r>
              <w:rPr/>
              <w:t xml:space="preserve">Interactive visualization </w:t>
            </w:r>
          </w:p>
          <w:p>
            <w:pPr>
              <w:pStyle w:val="ListParagraph"/>
              <w:numPr>
                <w:ilvl w:val="0"/>
                <w:numId w:val="7"/>
              </w:numPr>
              <w:spacing w:lineRule="auto" w:line="240" w:before="0" w:after="0"/>
              <w:contextualSpacing/>
              <w:rPr/>
            </w:pPr>
            <w:r>
              <w:rPr/>
              <w:t xml:space="preserve"> </w:t>
            </w:r>
            <w:r>
              <w:rPr/>
              <w:t>Wind wave estimation</w:t>
            </w:r>
          </w:p>
        </w:tc>
      </w:tr>
    </w:tbl>
    <w:p>
      <w:pPr>
        <w:pStyle w:val="Normal"/>
        <w:rPr/>
      </w:pPr>
      <w:r>
        <w:rPr/>
      </w:r>
    </w:p>
    <w:p>
      <w:pPr>
        <w:pStyle w:val="Heading2"/>
        <w:numPr>
          <w:ilvl w:val="1"/>
          <w:numId w:val="2"/>
        </w:numPr>
        <w:rPr/>
      </w:pPr>
      <w:bookmarkStart w:id="18" w:name="_Toc97389207"/>
      <w:r>
        <w:rPr/>
        <w:t>Analysis of Sci-Crunch repository</w:t>
      </w:r>
      <w:bookmarkEnd w:id="18"/>
      <w:r>
        <w:rPr/>
        <w:t xml:space="preserve"> </w:t>
      </w:r>
    </w:p>
    <w:p>
      <w:pPr>
        <w:pStyle w:val="Normal"/>
        <w:rPr/>
      </w:pPr>
      <w:r>
        <w:rPr/>
        <w:t xml:space="preserve">The other resource analyzed in addition to software ontologies is to list down software usage purposes is Sci-crunch repository. Sci-crunch is a data portal that searches through hundreds of community databases, aggregates information resources to create a large collection of data and tools available for access at a single spot {grethe2016scicrunch}. </w:t>
      </w:r>
    </w:p>
    <w:p>
      <w:pPr>
        <w:pStyle w:val="Normal"/>
        <w:rPr/>
      </w:pPr>
      <w:r>
        <w:rPr/>
        <w:t xml:space="preserve">To identify possible software usage purposes, the Sci-crunch repository has been analyzed as follows. On the registry section of the sci-crunch home page, there is a pie chart indicating different types of resources. A software resource, with  7,155 different types of software resources has been selected from the pie chart. From there, top 200 types of software resources have been identified using the site’s built in word-cloud generator. </w:t>
      </w:r>
    </w:p>
    <w:p>
      <w:pPr>
        <w:pStyle w:val="Normal"/>
        <w:jc w:val="center"/>
        <w:rPr/>
      </w:pPr>
      <w:r>
        <w:rPr/>
        <w:drawing>
          <wp:inline distT="0" distB="0" distL="0" distR="0">
            <wp:extent cx="2895600" cy="1743075"/>
            <wp:effectExtent l="0" t="0" r="0" b="0"/>
            <wp:docPr id="29"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descr="Text&#10;&#10;Description automatically generated"/>
                    <pic:cNvPicPr>
                      <a:picLocks noChangeAspect="1" noChangeArrowheads="1"/>
                    </pic:cNvPicPr>
                  </pic:nvPicPr>
                  <pic:blipFill>
                    <a:blip r:embed="rId16"/>
                    <a:stretch>
                      <a:fillRect/>
                    </a:stretch>
                  </pic:blipFill>
                  <pic:spPr bwMode="auto">
                    <a:xfrm>
                      <a:off x="0" y="0"/>
                      <a:ext cx="2895600" cy="1743075"/>
                    </a:xfrm>
                    <a:prstGeom prst="rect">
                      <a:avLst/>
                    </a:prstGeom>
                  </pic:spPr>
                </pic:pic>
              </a:graphicData>
            </a:graphic>
          </wp:inline>
        </w:drawing>
      </w:r>
    </w:p>
    <w:p>
      <w:pPr>
        <w:pStyle w:val="Normal"/>
        <w:rPr/>
      </w:pPr>
      <w:r>
        <w:rPr/>
        <w:t>After a manual analysis of the 200 of software types, generated from the word cloud, important software types that indicate possible software usage purpose has been identified. Sample of software types and their corresponding usage purpose is shown on the table below:</w:t>
      </w:r>
    </w:p>
    <w:tbl>
      <w:tblPr>
        <w:tblStyle w:val="TableGrid"/>
        <w:tblW w:w="9062" w:type="dxa"/>
        <w:jc w:val="left"/>
        <w:tblInd w:w="0" w:type="dxa"/>
        <w:tblCellMar>
          <w:top w:w="0" w:type="dxa"/>
          <w:left w:w="108" w:type="dxa"/>
          <w:bottom w:w="0" w:type="dxa"/>
          <w:right w:w="108" w:type="dxa"/>
        </w:tblCellMar>
        <w:tblLook w:val="04a0" w:noHBand="0" w:noVBand="1" w:firstColumn="1" w:lastRow="0" w:lastColumn="0" w:firstRow="1"/>
      </w:tblPr>
      <w:tblGrid>
        <w:gridCol w:w="4105"/>
        <w:gridCol w:w="4956"/>
      </w:tblGrid>
      <w:tr>
        <w:trPr/>
        <w:tc>
          <w:tcPr>
            <w:tcW w:w="4105" w:type="dxa"/>
            <w:tcBorders/>
          </w:tcPr>
          <w:p>
            <w:pPr>
              <w:pStyle w:val="Normal"/>
              <w:spacing w:lineRule="auto" w:line="240" w:before="0" w:after="0"/>
              <w:jc w:val="left"/>
              <w:rPr/>
            </w:pPr>
            <w:r>
              <w:rPr/>
              <w:t>Type of software</w:t>
            </w:r>
          </w:p>
        </w:tc>
        <w:tc>
          <w:tcPr>
            <w:tcW w:w="4956" w:type="dxa"/>
            <w:tcBorders/>
          </w:tcPr>
          <w:p>
            <w:pPr>
              <w:pStyle w:val="Normal"/>
              <w:spacing w:lineRule="auto" w:line="240" w:before="0" w:after="0"/>
              <w:jc w:val="left"/>
              <w:rPr/>
            </w:pPr>
            <w:r>
              <w:rPr/>
              <w:t>Purpose</w:t>
            </w:r>
          </w:p>
        </w:tc>
      </w:tr>
      <w:tr>
        <w:trPr/>
        <w:tc>
          <w:tcPr>
            <w:tcW w:w="4105" w:type="dxa"/>
            <w:tcBorders/>
          </w:tcPr>
          <w:p>
            <w:pPr>
              <w:pStyle w:val="ListParagraph"/>
              <w:numPr>
                <w:ilvl w:val="0"/>
                <w:numId w:val="8"/>
              </w:numPr>
              <w:spacing w:lineRule="auto" w:line="240" w:before="0" w:after="0"/>
              <w:contextualSpacing/>
              <w:jc w:val="left"/>
              <w:rPr/>
            </w:pPr>
            <w:r>
              <w:rPr/>
              <w:t xml:space="preserve">Data acquisition software </w:t>
            </w:r>
          </w:p>
          <w:p>
            <w:pPr>
              <w:pStyle w:val="ListParagraph"/>
              <w:numPr>
                <w:ilvl w:val="0"/>
                <w:numId w:val="8"/>
              </w:numPr>
              <w:spacing w:lineRule="auto" w:line="240" w:before="0" w:after="0"/>
              <w:contextualSpacing/>
              <w:jc w:val="left"/>
              <w:rPr/>
            </w:pPr>
            <w:r>
              <w:rPr/>
              <w:t>Image acquisition software</w:t>
            </w:r>
          </w:p>
        </w:tc>
        <w:tc>
          <w:tcPr>
            <w:tcW w:w="4956" w:type="dxa"/>
            <w:tcBorders/>
          </w:tcPr>
          <w:p>
            <w:pPr>
              <w:pStyle w:val="ListParagraph"/>
              <w:numPr>
                <w:ilvl w:val="0"/>
                <w:numId w:val="8"/>
              </w:numPr>
              <w:spacing w:lineRule="auto" w:line="240" w:before="0" w:after="0"/>
              <w:contextualSpacing/>
              <w:jc w:val="left"/>
              <w:rPr/>
            </w:pPr>
            <w:r>
              <w:rPr/>
              <w:t xml:space="preserve">Data collection </w:t>
            </w:r>
          </w:p>
          <w:p>
            <w:pPr>
              <w:pStyle w:val="ListParagraph"/>
              <w:numPr>
                <w:ilvl w:val="0"/>
                <w:numId w:val="8"/>
              </w:numPr>
              <w:spacing w:lineRule="auto" w:line="240" w:before="0" w:after="0"/>
              <w:contextualSpacing/>
              <w:jc w:val="left"/>
              <w:rPr/>
            </w:pPr>
            <w:r>
              <w:rPr/>
              <w:t>Data recording</w:t>
            </w:r>
          </w:p>
        </w:tc>
      </w:tr>
      <w:tr>
        <w:trPr/>
        <w:tc>
          <w:tcPr>
            <w:tcW w:w="4105" w:type="dxa"/>
            <w:tcBorders/>
          </w:tcPr>
          <w:p>
            <w:pPr>
              <w:pStyle w:val="ListParagraph"/>
              <w:numPr>
                <w:ilvl w:val="0"/>
                <w:numId w:val="8"/>
              </w:numPr>
              <w:spacing w:lineRule="auto" w:line="240" w:before="0" w:after="0"/>
              <w:contextualSpacing/>
              <w:jc w:val="left"/>
              <w:rPr/>
            </w:pPr>
            <w:r>
              <w:rPr/>
              <w:t>Data Analysis software</w:t>
            </w:r>
          </w:p>
          <w:p>
            <w:pPr>
              <w:pStyle w:val="ListParagraph"/>
              <w:numPr>
                <w:ilvl w:val="0"/>
                <w:numId w:val="8"/>
              </w:numPr>
              <w:spacing w:lineRule="auto" w:line="240" w:before="0" w:after="0"/>
              <w:contextualSpacing/>
              <w:jc w:val="left"/>
              <w:rPr/>
            </w:pPr>
            <w:r>
              <w:rPr/>
              <w:t>Image analysis software</w:t>
            </w:r>
          </w:p>
          <w:p>
            <w:pPr>
              <w:pStyle w:val="ListParagraph"/>
              <w:numPr>
                <w:ilvl w:val="0"/>
                <w:numId w:val="8"/>
              </w:numPr>
              <w:spacing w:lineRule="auto" w:line="240" w:before="0" w:after="0"/>
              <w:contextualSpacing/>
              <w:jc w:val="left"/>
              <w:rPr/>
            </w:pPr>
            <w:r>
              <w:rPr/>
              <w:t>Sequence Analysis software</w:t>
            </w:r>
          </w:p>
          <w:p>
            <w:pPr>
              <w:pStyle w:val="ListParagraph"/>
              <w:numPr>
                <w:ilvl w:val="0"/>
                <w:numId w:val="8"/>
              </w:numPr>
              <w:spacing w:lineRule="auto" w:line="240" w:before="0" w:after="0"/>
              <w:contextualSpacing/>
              <w:jc w:val="left"/>
              <w:rPr/>
            </w:pPr>
            <w:r>
              <w:rPr/>
              <w:t>Network analysis software</w:t>
            </w:r>
          </w:p>
          <w:p>
            <w:pPr>
              <w:pStyle w:val="ListParagraph"/>
              <w:numPr>
                <w:ilvl w:val="0"/>
                <w:numId w:val="8"/>
              </w:numPr>
              <w:spacing w:lineRule="auto" w:line="240" w:before="0" w:after="0"/>
              <w:contextualSpacing/>
              <w:jc w:val="left"/>
              <w:rPr/>
            </w:pPr>
            <w:r>
              <w:rPr/>
              <w:t>text-mining software</w:t>
            </w:r>
          </w:p>
          <w:p>
            <w:pPr>
              <w:pStyle w:val="ListParagraph"/>
              <w:numPr>
                <w:ilvl w:val="0"/>
                <w:numId w:val="8"/>
              </w:numPr>
              <w:spacing w:lineRule="auto" w:line="240" w:before="0" w:after="0"/>
              <w:contextualSpacing/>
              <w:jc w:val="left"/>
              <w:rPr/>
            </w:pPr>
            <w:r>
              <w:rPr/>
              <w:t>signal processing software</w:t>
            </w:r>
          </w:p>
        </w:tc>
        <w:tc>
          <w:tcPr>
            <w:tcW w:w="4956" w:type="dxa"/>
            <w:tcBorders/>
          </w:tcPr>
          <w:p>
            <w:pPr>
              <w:pStyle w:val="ListParagraph"/>
              <w:numPr>
                <w:ilvl w:val="0"/>
                <w:numId w:val="8"/>
              </w:numPr>
              <w:spacing w:lineRule="auto" w:line="240" w:before="0" w:after="0"/>
              <w:contextualSpacing/>
              <w:jc w:val="left"/>
              <w:rPr/>
            </w:pPr>
            <w:r>
              <w:rPr/>
              <w:t>Data Analysis</w:t>
            </w:r>
          </w:p>
        </w:tc>
      </w:tr>
      <w:tr>
        <w:trPr/>
        <w:tc>
          <w:tcPr>
            <w:tcW w:w="4105" w:type="dxa"/>
            <w:tcBorders/>
          </w:tcPr>
          <w:p>
            <w:pPr>
              <w:pStyle w:val="ListParagraph"/>
              <w:numPr>
                <w:ilvl w:val="0"/>
                <w:numId w:val="8"/>
              </w:numPr>
              <w:spacing w:lineRule="auto" w:line="240" w:before="0" w:after="0"/>
              <w:contextualSpacing/>
              <w:jc w:val="left"/>
              <w:rPr/>
            </w:pPr>
            <w:r>
              <w:rPr/>
              <w:t>Data Visualization software</w:t>
            </w:r>
          </w:p>
          <w:p>
            <w:pPr>
              <w:pStyle w:val="ListParagraph"/>
              <w:numPr>
                <w:ilvl w:val="0"/>
                <w:numId w:val="8"/>
              </w:numPr>
              <w:spacing w:lineRule="auto" w:line="240" w:before="0" w:after="0"/>
              <w:contextualSpacing/>
              <w:jc w:val="left"/>
              <w:rPr/>
            </w:pPr>
            <w:r>
              <w:rPr/>
              <w:t>3D visualization software</w:t>
            </w:r>
          </w:p>
        </w:tc>
        <w:tc>
          <w:tcPr>
            <w:tcW w:w="4956" w:type="dxa"/>
            <w:tcBorders/>
          </w:tcPr>
          <w:p>
            <w:pPr>
              <w:pStyle w:val="ListParagraph"/>
              <w:numPr>
                <w:ilvl w:val="0"/>
                <w:numId w:val="8"/>
              </w:numPr>
              <w:spacing w:lineRule="auto" w:line="240" w:before="0" w:after="0"/>
              <w:contextualSpacing/>
              <w:jc w:val="left"/>
              <w:rPr/>
            </w:pPr>
            <w:r>
              <w:rPr/>
              <w:t>Data visualization</w:t>
            </w:r>
          </w:p>
        </w:tc>
      </w:tr>
      <w:tr>
        <w:trPr/>
        <w:tc>
          <w:tcPr>
            <w:tcW w:w="4105" w:type="dxa"/>
            <w:tcBorders/>
          </w:tcPr>
          <w:p>
            <w:pPr>
              <w:pStyle w:val="ListParagraph"/>
              <w:numPr>
                <w:ilvl w:val="0"/>
                <w:numId w:val="8"/>
              </w:numPr>
              <w:spacing w:lineRule="auto" w:line="240" w:before="0" w:after="0"/>
              <w:contextualSpacing/>
              <w:jc w:val="left"/>
              <w:rPr/>
            </w:pPr>
            <w:r>
              <w:rPr/>
              <w:t xml:space="preserve">Simulation software </w:t>
            </w:r>
          </w:p>
        </w:tc>
        <w:tc>
          <w:tcPr>
            <w:tcW w:w="4956" w:type="dxa"/>
            <w:tcBorders/>
          </w:tcPr>
          <w:p>
            <w:pPr>
              <w:pStyle w:val="ListParagraph"/>
              <w:numPr>
                <w:ilvl w:val="0"/>
                <w:numId w:val="8"/>
              </w:numPr>
              <w:spacing w:lineRule="auto" w:line="240" w:before="0" w:after="0"/>
              <w:contextualSpacing/>
              <w:jc w:val="left"/>
              <w:rPr/>
            </w:pPr>
            <w:r>
              <w:rPr/>
              <w:t xml:space="preserve">Simulation </w:t>
            </w:r>
          </w:p>
        </w:tc>
      </w:tr>
      <w:tr>
        <w:trPr/>
        <w:tc>
          <w:tcPr>
            <w:tcW w:w="4105" w:type="dxa"/>
            <w:tcBorders/>
          </w:tcPr>
          <w:p>
            <w:pPr>
              <w:pStyle w:val="ListParagraph"/>
              <w:numPr>
                <w:ilvl w:val="0"/>
                <w:numId w:val="8"/>
              </w:numPr>
              <w:spacing w:lineRule="auto" w:line="240" w:before="0" w:after="0"/>
              <w:contextualSpacing/>
              <w:jc w:val="left"/>
              <w:rPr/>
            </w:pPr>
            <w:r>
              <w:rPr/>
              <w:t>Alignment software , Image reconstruction software</w:t>
            </w:r>
          </w:p>
        </w:tc>
        <w:tc>
          <w:tcPr>
            <w:tcW w:w="4956" w:type="dxa"/>
            <w:tcBorders/>
          </w:tcPr>
          <w:p>
            <w:pPr>
              <w:pStyle w:val="ListParagraph"/>
              <w:numPr>
                <w:ilvl w:val="0"/>
                <w:numId w:val="8"/>
              </w:numPr>
              <w:spacing w:lineRule="auto" w:line="240" w:before="0" w:after="0"/>
              <w:contextualSpacing/>
              <w:jc w:val="left"/>
              <w:rPr/>
            </w:pPr>
            <w:r>
              <w:rPr/>
              <w:t>Data pre-processing or post processing</w:t>
            </w:r>
          </w:p>
        </w:tc>
      </w:tr>
      <w:tr>
        <w:trPr/>
        <w:tc>
          <w:tcPr>
            <w:tcW w:w="4105" w:type="dxa"/>
            <w:tcBorders/>
          </w:tcPr>
          <w:p>
            <w:pPr>
              <w:pStyle w:val="ListParagraph"/>
              <w:numPr>
                <w:ilvl w:val="0"/>
                <w:numId w:val="8"/>
              </w:numPr>
              <w:spacing w:lineRule="auto" w:line="240" w:before="0" w:after="0"/>
              <w:contextualSpacing/>
              <w:jc w:val="left"/>
              <w:rPr/>
            </w:pPr>
            <w:r>
              <w:rPr/>
              <w:t>Rendering software</w:t>
            </w:r>
          </w:p>
        </w:tc>
        <w:tc>
          <w:tcPr>
            <w:tcW w:w="4956" w:type="dxa"/>
            <w:tcBorders/>
          </w:tcPr>
          <w:p>
            <w:pPr>
              <w:pStyle w:val="ListParagraph"/>
              <w:numPr>
                <w:ilvl w:val="0"/>
                <w:numId w:val="8"/>
              </w:numPr>
              <w:spacing w:lineRule="auto" w:line="240" w:before="0" w:after="0"/>
              <w:contextualSpacing/>
              <w:jc w:val="left"/>
              <w:rPr/>
            </w:pPr>
            <w:r>
              <w:rPr/>
              <w:t xml:space="preserve">Modelling and graphics </w:t>
            </w:r>
          </w:p>
        </w:tc>
      </w:tr>
      <w:tr>
        <w:trPr/>
        <w:tc>
          <w:tcPr>
            <w:tcW w:w="4105" w:type="dxa"/>
            <w:tcBorders/>
          </w:tcPr>
          <w:p>
            <w:pPr>
              <w:pStyle w:val="ListParagraph"/>
              <w:numPr>
                <w:ilvl w:val="0"/>
                <w:numId w:val="8"/>
              </w:numPr>
              <w:spacing w:lineRule="auto" w:line="240" w:before="0" w:after="0"/>
              <w:contextualSpacing/>
              <w:jc w:val="left"/>
              <w:rPr/>
            </w:pPr>
            <w:r>
              <w:rPr/>
              <w:t xml:space="preserve">Code testing framework </w:t>
            </w:r>
          </w:p>
        </w:tc>
        <w:tc>
          <w:tcPr>
            <w:tcW w:w="4956" w:type="dxa"/>
            <w:tcBorders/>
          </w:tcPr>
          <w:p>
            <w:pPr>
              <w:pStyle w:val="ListParagraph"/>
              <w:numPr>
                <w:ilvl w:val="0"/>
                <w:numId w:val="8"/>
              </w:numPr>
              <w:spacing w:lineRule="auto" w:line="240" w:before="0" w:after="0"/>
              <w:contextualSpacing/>
              <w:jc w:val="left"/>
              <w:rPr/>
            </w:pPr>
            <w:r>
              <w:rPr/>
              <w:t xml:space="preserve">Programming </w:t>
            </w:r>
          </w:p>
        </w:tc>
      </w:tr>
    </w:tbl>
    <w:p>
      <w:pPr>
        <w:pStyle w:val="Normal"/>
        <w:rPr/>
      </w:pPr>
      <w:r>
        <w:rPr/>
      </w:r>
    </w:p>
    <w:p>
      <w:pPr>
        <w:pStyle w:val="Heading2"/>
        <w:numPr>
          <w:ilvl w:val="1"/>
          <w:numId w:val="2"/>
        </w:numPr>
        <w:rPr/>
      </w:pPr>
      <w:bookmarkStart w:id="19" w:name="_Toc97389208"/>
      <w:r>
        <w:rPr/>
        <w:t>Types of software usage purposes</w:t>
      </w:r>
      <w:bookmarkEnd w:id="19"/>
      <w:r>
        <w:rPr/>
        <w:t xml:space="preserve"> </w:t>
      </w:r>
    </w:p>
    <w:p>
      <w:pPr>
        <w:pStyle w:val="Normal"/>
        <w:rPr/>
      </w:pPr>
      <w:r>
        <w:rPr/>
        <w:t xml:space="preserve">Based on a through analysis of scientific literatures in </w:t>
      </w:r>
      <w:r>
        <w:rPr>
          <w:b/>
          <w:bCs/>
        </w:rPr>
        <w:t>SoMeSci</w:t>
      </w:r>
      <w:r>
        <w:rPr/>
        <w:t xml:space="preserve"> dataset, software ontologies and the sci-crunch repository, overall 8 main types of software usage purpose have been identified. These are: </w:t>
      </w:r>
    </w:p>
    <w:p>
      <w:pPr>
        <w:pStyle w:val="ListParagraph"/>
        <w:numPr>
          <w:ilvl w:val="0"/>
          <w:numId w:val="6"/>
        </w:numPr>
        <w:rPr/>
      </w:pPr>
      <w:r>
        <w:rPr/>
        <w:t>Data Collection</w:t>
      </w:r>
    </w:p>
    <w:p>
      <w:pPr>
        <w:pStyle w:val="ListParagraph"/>
        <w:numPr>
          <w:ilvl w:val="0"/>
          <w:numId w:val="6"/>
        </w:numPr>
        <w:rPr/>
      </w:pPr>
      <w:r>
        <w:rPr/>
        <w:t>Data pre-processing</w:t>
      </w:r>
    </w:p>
    <w:p>
      <w:pPr>
        <w:pStyle w:val="ListParagraph"/>
        <w:numPr>
          <w:ilvl w:val="0"/>
          <w:numId w:val="6"/>
        </w:numPr>
        <w:rPr/>
      </w:pPr>
      <w:r>
        <w:rPr/>
        <w:t>Data Analysis</w:t>
      </w:r>
    </w:p>
    <w:p>
      <w:pPr>
        <w:pStyle w:val="ListParagraph"/>
        <w:numPr>
          <w:ilvl w:val="0"/>
          <w:numId w:val="6"/>
        </w:numPr>
        <w:rPr/>
      </w:pPr>
      <w:r>
        <w:rPr/>
        <w:t>Data visualization</w:t>
      </w:r>
    </w:p>
    <w:p>
      <w:pPr>
        <w:pStyle w:val="ListParagraph"/>
        <w:numPr>
          <w:ilvl w:val="0"/>
          <w:numId w:val="6"/>
        </w:numPr>
        <w:rPr/>
      </w:pPr>
      <w:r>
        <w:rPr/>
        <w:t>Simulation</w:t>
      </w:r>
    </w:p>
    <w:p>
      <w:pPr>
        <w:pStyle w:val="ListParagraph"/>
        <w:numPr>
          <w:ilvl w:val="0"/>
          <w:numId w:val="6"/>
        </w:numPr>
        <w:rPr/>
      </w:pPr>
      <w:r>
        <w:rPr/>
        <w:t>Stimulation</w:t>
      </w:r>
    </w:p>
    <w:p>
      <w:pPr>
        <w:pStyle w:val="ListParagraph"/>
        <w:numPr>
          <w:ilvl w:val="0"/>
          <w:numId w:val="6"/>
        </w:numPr>
        <w:rPr/>
      </w:pPr>
      <w:r>
        <w:rPr/>
        <w:t>Modelling</w:t>
      </w:r>
    </w:p>
    <w:p>
      <w:pPr>
        <w:pStyle w:val="ListParagraph"/>
        <w:numPr>
          <w:ilvl w:val="0"/>
          <w:numId w:val="6"/>
        </w:numPr>
        <w:rPr/>
      </w:pPr>
      <w:r>
        <w:rPr/>
        <w:t xml:space="preserve">Programing </w:t>
      </w:r>
    </w:p>
    <w:p>
      <w:pPr>
        <w:pStyle w:val="Normal"/>
        <w:rPr/>
      </w:pPr>
      <w:r>
        <w:rPr/>
        <w:t xml:space="preserve">The overview of work flow process followed to identify these software usage purpose is summarized in the picture shown below. </w:t>
      </w:r>
    </w:p>
    <w:p>
      <w:pPr>
        <w:pStyle w:val="Normal"/>
        <w:rPr>
          <w:i/>
          <w:i/>
          <w:iCs/>
          <w:color w:val="FF0000"/>
        </w:rPr>
      </w:pPr>
      <w:r>
        <w:rPr/>
        <w:drawing>
          <wp:inline distT="0" distB="0" distL="0" distR="0">
            <wp:extent cx="5760720" cy="2840990"/>
            <wp:effectExtent l="0" t="0" r="0" b="0"/>
            <wp:docPr id="30"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6" descr="Diagram&#10;&#10;Description automatically generated"/>
                    <pic:cNvPicPr>
                      <a:picLocks noChangeAspect="1" noChangeArrowheads="1"/>
                    </pic:cNvPicPr>
                  </pic:nvPicPr>
                  <pic:blipFill>
                    <a:blip r:embed="rId17"/>
                    <a:srcRect l="0" t="22805" r="0" b="0"/>
                    <a:stretch>
                      <a:fillRect/>
                    </a:stretch>
                  </pic:blipFill>
                  <pic:spPr bwMode="auto">
                    <a:xfrm>
                      <a:off x="0" y="0"/>
                      <a:ext cx="5760720" cy="2840990"/>
                    </a:xfrm>
                    <a:prstGeom prst="rect">
                      <a:avLst/>
                    </a:prstGeom>
                  </pic:spPr>
                </pic:pic>
              </a:graphicData>
            </a:graphic>
          </wp:inline>
        </w:drawing>
      </w:r>
    </w:p>
    <w:p>
      <w:pPr>
        <w:pStyle w:val="Normal"/>
        <w:rPr/>
      </w:pPr>
      <w:r>
        <w:rPr/>
        <w:t xml:space="preserve">To establish a clear boundary and avoid ambiguity during the annotation process of software usage statements, in SoMeSci data set, each software usage purpose has been clearly defined based on literature in the next section as follows. </w:t>
      </w:r>
    </w:p>
    <w:p>
      <w:pPr>
        <w:pStyle w:val="Heading3"/>
        <w:numPr>
          <w:ilvl w:val="2"/>
          <w:numId w:val="2"/>
        </w:numPr>
        <w:ind w:left="0" w:hanging="0"/>
        <w:rPr/>
      </w:pPr>
      <w:bookmarkStart w:id="20" w:name="_Toc97389209"/>
      <w:r>
        <w:rPr/>
        <w:t>Data collection</w:t>
      </w:r>
      <w:bookmarkEnd w:id="20"/>
    </w:p>
    <w:p>
      <w:pPr>
        <w:pStyle w:val="Normal"/>
        <w:rPr/>
      </w:pPr>
      <w:r>
        <w:rPr/>
        <w:t>According to Wikipedia, data collection is a process of collecting, recording or measuring information on targeted variables which enables answering of questions. Regardless of the type of data, quantitative or qualitative, data collection is one of the most important steps in a scientific investigation {enwiki:1049936190}.</w:t>
      </w:r>
    </w:p>
    <w:p>
      <w:pPr>
        <w:pStyle w:val="Normal"/>
        <w:rPr/>
      </w:pPr>
      <w:r>
        <w:rPr/>
        <w:t xml:space="preserve">Scientists collect data for their research using various data collection software tools and gadgets. In one research, for instance, scientists used an Actigraph Reader Interface Unit (RIU-41A) with its software to measure the level of activity of more than 5000 children of age 12 to characterize the relation between physical activity and obesity {ness2007objectively, enwiki:1046731490}. </w:t>
      </w:r>
    </w:p>
    <w:p>
      <w:pPr>
        <w:pStyle w:val="Heading3"/>
        <w:numPr>
          <w:ilvl w:val="2"/>
          <w:numId w:val="2"/>
        </w:numPr>
        <w:ind w:left="0" w:hanging="0"/>
        <w:rPr/>
      </w:pPr>
      <w:bookmarkStart w:id="21" w:name="_Toc97389210"/>
      <w:r>
        <w:rPr/>
        <w:t>Data pre-processing</w:t>
      </w:r>
      <w:bookmarkEnd w:id="21"/>
    </w:p>
    <w:p>
      <w:pPr>
        <w:pStyle w:val="Normal"/>
        <w:rPr/>
      </w:pPr>
      <w:r>
        <w:rPr/>
        <w:t>Data collection processes produce inconsistent data and analysis of such noisy data might yield misleading results because of the “</w:t>
      </w:r>
      <w:r>
        <w:rPr>
          <w:i/>
          <w:iCs/>
        </w:rPr>
        <w:t>garbage in, garbage out</w:t>
      </w:r>
      <w:r>
        <w:rPr/>
        <w:t xml:space="preserve">” problem {enwiki:1059558941}. To avoid this problem, scientists usually carry out data pre-processing using a software. Data pre-processing generally refers to the addition, deletion, or transformation of raw data into a clean and tidy form to improve performance and reliability of analysis results, especially in data mining applications {kuhn2013data,rinnan2009data}. </w:t>
      </w:r>
    </w:p>
    <w:p>
      <w:pPr>
        <w:pStyle w:val="Normal"/>
        <w:rPr/>
      </w:pPr>
      <w:r>
        <w:rPr/>
        <w:t>Often times data pre-processing involves several steps such as data cleaning, integration, transformation, reduction, etc. {malley2016data}. Data cleaning, for instance, involves dropping of data, replacing, or imputation of missing values in order to improve performance of algorithms and reliability of analysis results, especially in data mining applications {enwiki:1051181443, enwiki:1056727993}.</w:t>
      </w:r>
    </w:p>
    <w:p>
      <w:pPr>
        <w:pStyle w:val="Normal"/>
        <w:rPr/>
      </w:pPr>
      <w:r>
        <w:rPr/>
        <w:t xml:space="preserve">In a scientific investigation, scientists usually carry out data pre-processing using a custom script or using an existing application software or programming library. </w:t>
      </w:r>
    </w:p>
    <w:p>
      <w:pPr>
        <w:pStyle w:val="Normal"/>
        <w:rPr>
          <w:i/>
          <w:i/>
          <w:iCs/>
        </w:rPr>
      </w:pPr>
      <w:r>
        <w:rPr>
          <w:i/>
          <w:iCs/>
          <w:highlight w:val="yellow"/>
        </w:rPr>
        <w:t xml:space="preserve">From here add examples from </w:t>
      </w:r>
      <w:r>
        <w:rPr>
          <w:b/>
          <w:bCs/>
          <w:i/>
          <w:iCs/>
          <w:highlight w:val="yellow"/>
        </w:rPr>
        <w:t>SoMeSci</w:t>
      </w:r>
      <w:r>
        <w:rPr>
          <w:i/>
          <w:iCs/>
          <w:highlight w:val="yellow"/>
        </w:rPr>
        <w:t xml:space="preserve"> data</w:t>
      </w:r>
    </w:p>
    <w:p>
      <w:pPr>
        <w:pStyle w:val="Heading3"/>
        <w:numPr>
          <w:ilvl w:val="2"/>
          <w:numId w:val="2"/>
        </w:numPr>
        <w:ind w:left="0" w:hanging="0"/>
        <w:rPr/>
      </w:pPr>
      <w:bookmarkStart w:id="22" w:name="_Toc97389211"/>
      <w:r>
        <w:rPr/>
        <w:t>Data Analysis</w:t>
      </w:r>
      <w:bookmarkEnd w:id="22"/>
    </w:p>
    <w:p>
      <w:pPr>
        <w:pStyle w:val="Normal"/>
        <w:rPr/>
      </w:pPr>
      <w:r>
        <w:rPr/>
        <w:t xml:space="preserve">Data analysis refers to processing, transforming, modelling, etc. of data with </w:t>
      </w:r>
      <w:r>
        <w:rPr>
          <w:i/>
          <w:iCs/>
        </w:rPr>
        <w:t>a goal of discovering a new insight</w:t>
      </w:r>
      <w:r>
        <w:rPr/>
        <w:t xml:space="preserve"> that would support conclusions or decision making. Data analysis involves diverse techniques with different names in various domains. {enwiki:1061024140}. In their research, scientists employ various software to carry out various tasks of data analysis such as  curve fitting, spectral smoothing using a software {proctor1982data}. </w:t>
      </w:r>
    </w:p>
    <w:p>
      <w:pPr>
        <w:pStyle w:val="Heading3"/>
        <w:numPr>
          <w:ilvl w:val="2"/>
          <w:numId w:val="2"/>
        </w:numPr>
        <w:ind w:left="0" w:hanging="0"/>
        <w:rPr/>
      </w:pPr>
      <w:bookmarkStart w:id="23" w:name="_Toc97389212"/>
      <w:r>
        <w:rPr/>
        <w:t>Data visualization</w:t>
      </w:r>
      <w:bookmarkEnd w:id="23"/>
    </w:p>
    <w:p>
      <w:pPr>
        <w:pStyle w:val="Normal"/>
        <w:rPr/>
      </w:pPr>
      <w:r>
        <w:rPr/>
        <w:t xml:space="preserve">Data visualization refers to techniques that are used to communicate data or information effectively in the form of visual objects such as points, lines, bars, etc. in a graphic representation {enwiki:1059912747}. </w:t>
      </w:r>
    </w:p>
    <w:p>
      <w:pPr>
        <w:pStyle w:val="Heading3"/>
        <w:numPr>
          <w:ilvl w:val="2"/>
          <w:numId w:val="2"/>
        </w:numPr>
        <w:ind w:left="0" w:hanging="0"/>
        <w:rPr/>
      </w:pPr>
      <w:bookmarkStart w:id="24" w:name="_Toc97389213"/>
      <w:r>
        <w:rPr/>
        <w:t>Simulation</w:t>
      </w:r>
      <w:bookmarkEnd w:id="24"/>
    </w:p>
    <w:p>
      <w:pPr>
        <w:pStyle w:val="Normal"/>
        <w:rPr/>
      </w:pPr>
      <w:r>
        <w:rPr/>
        <w:t>Computer simulations mimic operation of real-world process or system using models that represent key-behaviors of the system. By varying variables of the simulation, predictions about behavior of systems can be made. Simulations have a wide range of application in scientific modelling of natural systems in physics, chemistry and biology {enwiki:1061669086}. Simulations are run to improve understanding of a problem  (segal2008developing).</w:t>
      </w:r>
    </w:p>
    <w:p>
      <w:pPr>
        <w:pStyle w:val="Heading3"/>
        <w:numPr>
          <w:ilvl w:val="2"/>
          <w:numId w:val="2"/>
        </w:numPr>
        <w:ind w:left="0" w:hanging="0"/>
        <w:rPr/>
      </w:pPr>
      <w:bookmarkStart w:id="25" w:name="_Toc97389214"/>
      <w:r>
        <w:rPr/>
        <w:t>Stimulation</w:t>
      </w:r>
      <w:bookmarkEnd w:id="25"/>
    </w:p>
    <w:p>
      <w:pPr>
        <w:pStyle w:val="Normal"/>
        <w:rPr/>
      </w:pPr>
      <w:r>
        <w:rPr/>
        <w:t xml:space="preserve">Stimulation is the act of evoking the development of involuntary activity or response. Living organisms have sensory receptors that generate impulses that travel through nerve to the brain upon a reception of excitation by means of various agents, energy, collectively known as stimuli. Examples of sensory receptors in the human body are photoreceptors in the retina, touch receptors on the skin, chemical receptors in mouth, etc. {enwiki:976395276}. </w:t>
      </w:r>
    </w:p>
    <w:p>
      <w:pPr>
        <w:pStyle w:val="Normal"/>
        <w:rPr/>
      </w:pPr>
      <w:r>
        <w:rPr/>
        <w:t>In the scientific investigations, scientists use various mechanisms to provide a stimulation to their research object. One of the ways to provide stimulation is using a software. In neurological research, for example, scientists use various brain stimulation techniques and software to study neurological disorders.  Deep Brain Stimulation (DBS), for instance, is one of brain stimulation techniques used to treat diseases like Parkinson’s, essential tremor, dystonia etc. {schermer2011ethical}.</w:t>
      </w:r>
    </w:p>
    <w:p>
      <w:pPr>
        <w:pStyle w:val="Heading3"/>
        <w:numPr>
          <w:ilvl w:val="2"/>
          <w:numId w:val="2"/>
        </w:numPr>
        <w:ind w:left="0" w:hanging="0"/>
        <w:rPr/>
      </w:pPr>
      <w:bookmarkStart w:id="26" w:name="_Toc97389215"/>
      <w:r>
        <w:rPr/>
        <w:t>Modelling</w:t>
      </w:r>
      <w:bookmarkEnd w:id="26"/>
    </w:p>
    <w:p>
      <w:pPr>
        <w:pStyle w:val="Normal"/>
        <w:rPr/>
      </w:pPr>
      <w:r>
        <w:rPr/>
        <w:t>Modelling refers to scientific activities that aim to facilitate understanding of a particular feature or phenomena in the world. It is a process of identifying and selecting relevant aspects of a situation or phenomenon under consideration. Different types of models with more specific aim exist.  For instance, conceptual modelling provide better understanding, mathematical models help to quantify, computational models are used for simulation, etc. {enwiki:1051627717}.</w:t>
      </w:r>
    </w:p>
    <w:p>
      <w:pPr>
        <w:pStyle w:val="Normal"/>
        <w:rPr/>
      </w:pPr>
      <w:r>
        <w:rPr/>
        <w:t xml:space="preserve">Modelling is a broad term that refers to a wide range of activities. It might refer to 3D modeling and graphical representation of a real world physical objects like vehicles, buildings, …etc.  using Computer Aided Design (CAD) software. For instance, some scientists use graphical modelling software, for instance for digitally documenting historical sites such as castles {el2007detailed}. On the other hand modelling can also refer to mathematical representation of a non physical abstract entity. In one research paper, for instance, the researchers were trying to model the occurrence of letters and word’s initials mathematically {pande2010mathematical}. </w:t>
      </w:r>
    </w:p>
    <w:p>
      <w:pPr>
        <w:pStyle w:val="Normal"/>
        <w:rPr/>
      </w:pPr>
      <w:r>
        <w:rPr/>
        <w:t xml:space="preserve">Regardless of the wide meaning and techniques of modelling, inherently all models serve to represent an object or a system to facilitate the representation, or understanding of particular feature or phenomena {enwiki:1058944086, enwiki:1051627717 }.  </w:t>
      </w:r>
    </w:p>
    <w:p>
      <w:pPr>
        <w:pStyle w:val="Heading3"/>
        <w:numPr>
          <w:ilvl w:val="2"/>
          <w:numId w:val="2"/>
        </w:numPr>
        <w:ind w:left="0" w:hanging="0"/>
        <w:rPr/>
      </w:pPr>
      <w:bookmarkStart w:id="27" w:name="_Toc97389216"/>
      <w:r>
        <w:rPr/>
        <w:t>Programing</w:t>
      </w:r>
      <w:bookmarkEnd w:id="27"/>
      <w:r>
        <w:rPr/>
        <w:t xml:space="preserve"> </w:t>
      </w:r>
    </w:p>
    <w:p>
      <w:pPr>
        <w:pStyle w:val="Normal"/>
        <w:rPr/>
      </w:pPr>
      <w:r>
        <w:rPr/>
        <w:t xml:space="preserve">Programming refers to the process of designing and building executable computer programs that performs a specific task. Computer programs are written in a human readable format mainly to automate execution of complex tasks and for solving problems {enwiki:1062649903}. </w:t>
      </w:r>
    </w:p>
    <w:p>
      <w:pPr>
        <w:pStyle w:val="Heading2"/>
        <w:numPr>
          <w:ilvl w:val="1"/>
          <w:numId w:val="2"/>
        </w:numPr>
        <w:rPr/>
      </w:pPr>
      <w:bookmarkStart w:id="28" w:name="_Toc97389217"/>
      <w:r>
        <w:rPr/>
        <w:t>Summary of software usage purposes and examples</w:t>
      </w:r>
      <w:bookmarkEnd w:id="28"/>
    </w:p>
    <w:tbl>
      <w:tblPr>
        <w:tblStyle w:val="TableGrid"/>
        <w:tblW w:w="9062" w:type="dxa"/>
        <w:jc w:val="left"/>
        <w:tblInd w:w="0" w:type="dxa"/>
        <w:tblCellMar>
          <w:top w:w="0" w:type="dxa"/>
          <w:left w:w="108" w:type="dxa"/>
          <w:bottom w:w="0" w:type="dxa"/>
          <w:right w:w="108" w:type="dxa"/>
        </w:tblCellMar>
        <w:tblLook w:val="04a0" w:noHBand="0" w:noVBand="1" w:firstColumn="1" w:lastRow="0" w:lastColumn="0" w:firstRow="1"/>
      </w:tblPr>
      <w:tblGrid>
        <w:gridCol w:w="3113"/>
        <w:gridCol w:w="5948"/>
      </w:tblGrid>
      <w:tr>
        <w:trPr/>
        <w:tc>
          <w:tcPr>
            <w:tcW w:w="3113" w:type="dxa"/>
            <w:tcBorders/>
          </w:tcPr>
          <w:p>
            <w:pPr>
              <w:pStyle w:val="Normal"/>
              <w:spacing w:lineRule="auto" w:line="240" w:before="0" w:after="0"/>
              <w:rPr>
                <w:sz w:val="20"/>
                <w:szCs w:val="20"/>
              </w:rPr>
            </w:pPr>
            <w:r>
              <w:rPr>
                <w:sz w:val="20"/>
                <w:szCs w:val="20"/>
              </w:rPr>
              <w:t>Software Usage Purpose</w:t>
            </w:r>
          </w:p>
        </w:tc>
        <w:tc>
          <w:tcPr>
            <w:tcW w:w="5948" w:type="dxa"/>
            <w:tcBorders/>
          </w:tcPr>
          <w:p>
            <w:pPr>
              <w:pStyle w:val="Normal"/>
              <w:spacing w:lineRule="auto" w:line="240" w:before="0" w:after="0"/>
              <w:jc w:val="center"/>
              <w:rPr>
                <w:sz w:val="20"/>
                <w:szCs w:val="20"/>
              </w:rPr>
            </w:pPr>
            <w:r>
              <w:rPr>
                <w:sz w:val="20"/>
                <w:szCs w:val="20"/>
              </w:rPr>
              <w:t>Examples</w:t>
            </w:r>
          </w:p>
        </w:tc>
      </w:tr>
      <w:tr>
        <w:trPr/>
        <w:tc>
          <w:tcPr>
            <w:tcW w:w="3113" w:type="dxa"/>
            <w:tcBorders/>
          </w:tcPr>
          <w:p>
            <w:pPr>
              <w:pStyle w:val="ListParagraph"/>
              <w:numPr>
                <w:ilvl w:val="6"/>
                <w:numId w:val="2"/>
              </w:numPr>
              <w:spacing w:lineRule="auto" w:line="240" w:before="0" w:after="0"/>
              <w:contextualSpacing/>
              <w:rPr>
                <w:sz w:val="20"/>
                <w:szCs w:val="20"/>
              </w:rPr>
            </w:pPr>
            <w:r>
              <w:rPr>
                <w:sz w:val="20"/>
                <w:szCs w:val="20"/>
              </w:rPr>
              <w:t>Data Collection</w:t>
            </w:r>
          </w:p>
        </w:tc>
        <w:tc>
          <w:tcPr>
            <w:tcW w:w="5948" w:type="dxa"/>
            <w:tcBorders/>
          </w:tcPr>
          <w:p>
            <w:pPr>
              <w:pStyle w:val="ListParagraph"/>
              <w:numPr>
                <w:ilvl w:val="0"/>
                <w:numId w:val="16"/>
              </w:numPr>
              <w:spacing w:lineRule="auto" w:line="240" w:before="0" w:after="0"/>
              <w:contextualSpacing/>
              <w:rPr>
                <w:sz w:val="20"/>
                <w:szCs w:val="20"/>
              </w:rPr>
            </w:pPr>
            <w:r>
              <w:rPr>
                <w:sz w:val="20"/>
                <w:szCs w:val="20"/>
              </w:rPr>
              <w:t>Surveying</w:t>
            </w:r>
          </w:p>
          <w:p>
            <w:pPr>
              <w:pStyle w:val="ListParagraph"/>
              <w:numPr>
                <w:ilvl w:val="0"/>
                <w:numId w:val="16"/>
              </w:numPr>
              <w:spacing w:lineRule="auto" w:line="240" w:before="0" w:after="0"/>
              <w:contextualSpacing/>
              <w:rPr>
                <w:sz w:val="20"/>
                <w:szCs w:val="20"/>
              </w:rPr>
            </w:pPr>
            <w:r>
              <w:rPr>
                <w:sz w:val="20"/>
                <w:szCs w:val="20"/>
              </w:rPr>
              <w:t xml:space="preserve">Data acquisition </w:t>
            </w:r>
          </w:p>
          <w:p>
            <w:pPr>
              <w:pStyle w:val="ListParagraph"/>
              <w:numPr>
                <w:ilvl w:val="0"/>
                <w:numId w:val="16"/>
              </w:numPr>
              <w:spacing w:lineRule="auto" w:line="240" w:before="0" w:after="0"/>
              <w:contextualSpacing/>
              <w:rPr>
                <w:sz w:val="20"/>
                <w:szCs w:val="20"/>
              </w:rPr>
            </w:pPr>
            <w:r>
              <w:rPr>
                <w:sz w:val="20"/>
                <w:szCs w:val="20"/>
              </w:rPr>
              <w:t>Text extraction</w:t>
            </w:r>
          </w:p>
          <w:p>
            <w:pPr>
              <w:pStyle w:val="ListParagraph"/>
              <w:numPr>
                <w:ilvl w:val="0"/>
                <w:numId w:val="16"/>
              </w:numPr>
              <w:spacing w:lineRule="auto" w:line="240" w:before="0" w:after="0"/>
              <w:contextualSpacing/>
              <w:rPr>
                <w:sz w:val="20"/>
                <w:szCs w:val="20"/>
              </w:rPr>
            </w:pPr>
            <w:r>
              <w:rPr>
                <w:sz w:val="20"/>
                <w:szCs w:val="20"/>
              </w:rPr>
              <w:t xml:space="preserve">Measurement </w:t>
            </w:r>
          </w:p>
          <w:p>
            <w:pPr>
              <w:pStyle w:val="ListParagraph"/>
              <w:numPr>
                <w:ilvl w:val="0"/>
                <w:numId w:val="16"/>
              </w:numPr>
              <w:spacing w:lineRule="auto" w:line="240" w:before="0" w:after="0"/>
              <w:contextualSpacing/>
              <w:rPr>
                <w:sz w:val="20"/>
                <w:szCs w:val="20"/>
              </w:rPr>
            </w:pPr>
            <w:r>
              <w:rPr>
                <w:sz w:val="20"/>
                <w:szCs w:val="20"/>
              </w:rPr>
              <w:t>Data recording</w:t>
            </w:r>
          </w:p>
          <w:p>
            <w:pPr>
              <w:pStyle w:val="ListParagraph"/>
              <w:numPr>
                <w:ilvl w:val="0"/>
                <w:numId w:val="16"/>
              </w:numPr>
              <w:spacing w:lineRule="auto" w:line="240" w:before="0" w:after="0"/>
              <w:contextualSpacing/>
              <w:rPr>
                <w:sz w:val="20"/>
                <w:szCs w:val="20"/>
              </w:rPr>
            </w:pPr>
            <w:r>
              <w:rPr>
                <w:sz w:val="20"/>
                <w:szCs w:val="20"/>
              </w:rPr>
              <w:t xml:space="preserve">Constructing an artificial data set </w:t>
            </w:r>
          </w:p>
          <w:p>
            <w:pPr>
              <w:pStyle w:val="ListParagraph"/>
              <w:numPr>
                <w:ilvl w:val="0"/>
                <w:numId w:val="16"/>
              </w:numPr>
              <w:spacing w:lineRule="auto" w:line="240" w:before="0" w:after="0"/>
              <w:contextualSpacing/>
              <w:rPr>
                <w:sz w:val="20"/>
                <w:szCs w:val="20"/>
              </w:rPr>
            </w:pPr>
            <w:r>
              <w:rPr>
                <w:sz w:val="20"/>
                <w:szCs w:val="20"/>
              </w:rPr>
              <w:t xml:space="preserve">Importing a file or data of specific format into a software, etc.  </w:t>
            </w:r>
          </w:p>
        </w:tc>
      </w:tr>
      <w:tr>
        <w:trPr/>
        <w:tc>
          <w:tcPr>
            <w:tcW w:w="3113" w:type="dxa"/>
            <w:tcBorders/>
          </w:tcPr>
          <w:p>
            <w:pPr>
              <w:pStyle w:val="ListParagraph"/>
              <w:numPr>
                <w:ilvl w:val="6"/>
                <w:numId w:val="2"/>
              </w:numPr>
              <w:spacing w:lineRule="auto" w:line="240" w:before="0" w:after="0"/>
              <w:contextualSpacing/>
              <w:rPr>
                <w:sz w:val="20"/>
                <w:szCs w:val="20"/>
              </w:rPr>
            </w:pPr>
            <w:r>
              <w:rPr>
                <w:sz w:val="20"/>
                <w:szCs w:val="20"/>
              </w:rPr>
              <w:t>Data pre-processing</w:t>
            </w:r>
          </w:p>
        </w:tc>
        <w:tc>
          <w:tcPr>
            <w:tcW w:w="5948" w:type="dxa"/>
            <w:tcBorders/>
          </w:tcPr>
          <w:p>
            <w:pPr>
              <w:pStyle w:val="ListParagraph"/>
              <w:numPr>
                <w:ilvl w:val="0"/>
                <w:numId w:val="16"/>
              </w:numPr>
              <w:spacing w:lineRule="auto" w:line="240" w:before="0" w:after="0"/>
              <w:contextualSpacing/>
              <w:rPr>
                <w:sz w:val="20"/>
                <w:szCs w:val="20"/>
              </w:rPr>
            </w:pPr>
            <w:r>
              <w:rPr>
                <w:sz w:val="20"/>
                <w:szCs w:val="20"/>
              </w:rPr>
              <w:t>Data cleaning</w:t>
            </w:r>
          </w:p>
          <w:p>
            <w:pPr>
              <w:pStyle w:val="ListParagraph"/>
              <w:numPr>
                <w:ilvl w:val="0"/>
                <w:numId w:val="16"/>
              </w:numPr>
              <w:spacing w:lineRule="auto" w:line="240" w:before="0" w:after="0"/>
              <w:contextualSpacing/>
              <w:rPr>
                <w:sz w:val="20"/>
                <w:szCs w:val="20"/>
              </w:rPr>
            </w:pPr>
            <w:r>
              <w:rPr>
                <w:sz w:val="20"/>
                <w:szCs w:val="20"/>
              </w:rPr>
              <w:t>Data encoding</w:t>
            </w:r>
          </w:p>
          <w:p>
            <w:pPr>
              <w:pStyle w:val="ListParagraph"/>
              <w:numPr>
                <w:ilvl w:val="0"/>
                <w:numId w:val="16"/>
              </w:numPr>
              <w:spacing w:lineRule="auto" w:line="240" w:before="0" w:after="0"/>
              <w:contextualSpacing/>
              <w:rPr>
                <w:sz w:val="20"/>
                <w:szCs w:val="20"/>
              </w:rPr>
            </w:pPr>
            <w:r>
              <w:rPr>
                <w:sz w:val="20"/>
                <w:szCs w:val="20"/>
              </w:rPr>
              <w:t xml:space="preserve">Text editing </w:t>
            </w:r>
          </w:p>
          <w:p>
            <w:pPr>
              <w:pStyle w:val="ListParagraph"/>
              <w:numPr>
                <w:ilvl w:val="0"/>
                <w:numId w:val="16"/>
              </w:numPr>
              <w:spacing w:lineRule="auto" w:line="240" w:before="0" w:after="0"/>
              <w:contextualSpacing/>
              <w:rPr>
                <w:sz w:val="20"/>
                <w:szCs w:val="20"/>
              </w:rPr>
            </w:pPr>
            <w:r>
              <w:rPr>
                <w:sz w:val="20"/>
                <w:szCs w:val="20"/>
              </w:rPr>
              <w:t>Error correction</w:t>
            </w:r>
          </w:p>
          <w:p>
            <w:pPr>
              <w:pStyle w:val="ListParagraph"/>
              <w:numPr>
                <w:ilvl w:val="0"/>
                <w:numId w:val="16"/>
              </w:numPr>
              <w:spacing w:lineRule="auto" w:line="240" w:before="0" w:after="0"/>
              <w:contextualSpacing/>
              <w:rPr>
                <w:sz w:val="20"/>
                <w:szCs w:val="20"/>
                <w:lang w:val="it-IT"/>
              </w:rPr>
            </w:pPr>
            <w:r>
              <w:rPr>
                <w:sz w:val="20"/>
                <w:szCs w:val="20"/>
                <w:lang w:val="it-IT"/>
              </w:rPr>
              <w:t xml:space="preserve">Data </w:t>
            </w:r>
            <w:r>
              <w:rPr>
                <w:sz w:val="20"/>
                <w:szCs w:val="20"/>
              </w:rPr>
              <w:t>normalization</w:t>
            </w:r>
            <w:r>
              <w:rPr>
                <w:sz w:val="20"/>
                <w:szCs w:val="20"/>
                <w:lang w:val="it-IT"/>
              </w:rPr>
              <w:t xml:space="preserve">, </w:t>
            </w:r>
            <w:r>
              <w:rPr>
                <w:sz w:val="20"/>
                <w:szCs w:val="20"/>
                <w:lang w:val="en-GB"/>
              </w:rPr>
              <w:t>calibration</w:t>
            </w:r>
            <w:r>
              <w:rPr>
                <w:sz w:val="20"/>
                <w:szCs w:val="20"/>
                <w:lang w:val="it-IT"/>
              </w:rPr>
              <w:t xml:space="preserve">, data </w:t>
            </w:r>
            <w:r>
              <w:rPr>
                <w:sz w:val="20"/>
                <w:szCs w:val="20"/>
              </w:rPr>
              <w:t>type</w:t>
            </w:r>
            <w:r>
              <w:rPr>
                <w:sz w:val="20"/>
                <w:szCs w:val="20"/>
                <w:lang w:val="it-IT"/>
              </w:rPr>
              <w:t xml:space="preserve"> </w:t>
            </w:r>
            <w:r>
              <w:rPr>
                <w:sz w:val="20"/>
                <w:szCs w:val="20"/>
              </w:rPr>
              <w:t>conversion</w:t>
            </w:r>
            <w:r>
              <w:rPr>
                <w:sz w:val="20"/>
                <w:szCs w:val="20"/>
                <w:lang w:val="it-IT"/>
              </w:rPr>
              <w:t xml:space="preserve"> </w:t>
            </w:r>
          </w:p>
          <w:p>
            <w:pPr>
              <w:pStyle w:val="ListParagraph"/>
              <w:numPr>
                <w:ilvl w:val="0"/>
                <w:numId w:val="16"/>
              </w:numPr>
              <w:spacing w:lineRule="auto" w:line="240" w:before="0" w:after="0"/>
              <w:contextualSpacing/>
              <w:rPr>
                <w:sz w:val="20"/>
                <w:szCs w:val="20"/>
              </w:rPr>
            </w:pPr>
            <w:r>
              <w:rPr>
                <w:sz w:val="20"/>
                <w:szCs w:val="20"/>
              </w:rPr>
              <w:t xml:space="preserve">Missing data handling, removing duplicates  </w:t>
            </w:r>
          </w:p>
          <w:p>
            <w:pPr>
              <w:pStyle w:val="ListParagraph"/>
              <w:numPr>
                <w:ilvl w:val="0"/>
                <w:numId w:val="16"/>
              </w:numPr>
              <w:spacing w:lineRule="auto" w:line="240" w:before="0" w:after="0"/>
              <w:contextualSpacing/>
              <w:rPr>
                <w:sz w:val="20"/>
                <w:szCs w:val="20"/>
                <w:lang w:val="it-IT"/>
              </w:rPr>
            </w:pPr>
            <w:r>
              <w:rPr>
                <w:sz w:val="20"/>
                <w:szCs w:val="20"/>
                <w:lang w:val="it-IT"/>
              </w:rPr>
              <w:t xml:space="preserve">Data </w:t>
            </w:r>
            <w:r>
              <w:rPr>
                <w:sz w:val="20"/>
                <w:szCs w:val="20"/>
              </w:rPr>
              <w:t>transformation</w:t>
            </w:r>
            <w:r>
              <w:rPr>
                <w:sz w:val="20"/>
                <w:szCs w:val="20"/>
                <w:lang w:val="it-IT"/>
              </w:rPr>
              <w:t xml:space="preserve">, data format </w:t>
            </w:r>
            <w:r>
              <w:rPr>
                <w:sz w:val="20"/>
                <w:szCs w:val="20"/>
                <w:lang w:val="en-GB"/>
              </w:rPr>
              <w:t>conversion</w:t>
            </w:r>
            <w:r>
              <w:rPr>
                <w:sz w:val="20"/>
                <w:szCs w:val="20"/>
                <w:lang w:val="it-IT"/>
              </w:rPr>
              <w:t xml:space="preserve"> </w:t>
            </w:r>
          </w:p>
          <w:p>
            <w:pPr>
              <w:pStyle w:val="ListParagraph"/>
              <w:numPr>
                <w:ilvl w:val="0"/>
                <w:numId w:val="16"/>
              </w:numPr>
              <w:spacing w:lineRule="auto" w:line="240" w:before="0" w:after="0"/>
              <w:contextualSpacing/>
              <w:rPr>
                <w:sz w:val="20"/>
                <w:szCs w:val="20"/>
              </w:rPr>
            </w:pPr>
            <w:r>
              <w:rPr>
                <w:sz w:val="20"/>
                <w:szCs w:val="20"/>
              </w:rPr>
              <w:t xml:space="preserve">Data reduction </w:t>
            </w:r>
          </w:p>
          <w:p>
            <w:pPr>
              <w:pStyle w:val="ListParagraph"/>
              <w:numPr>
                <w:ilvl w:val="0"/>
                <w:numId w:val="16"/>
              </w:numPr>
              <w:spacing w:lineRule="auto" w:line="240" w:before="0" w:after="0"/>
              <w:contextualSpacing/>
              <w:rPr>
                <w:sz w:val="20"/>
                <w:szCs w:val="20"/>
              </w:rPr>
            </w:pPr>
            <w:r>
              <w:rPr>
                <w:sz w:val="20"/>
                <w:szCs w:val="20"/>
              </w:rPr>
              <w:t>Tabulating, merging data</w:t>
            </w:r>
          </w:p>
          <w:p>
            <w:pPr>
              <w:pStyle w:val="ListParagraph"/>
              <w:numPr>
                <w:ilvl w:val="0"/>
                <w:numId w:val="16"/>
              </w:numPr>
              <w:spacing w:lineRule="auto" w:line="240" w:before="0" w:after="0"/>
              <w:contextualSpacing/>
              <w:rPr>
                <w:sz w:val="20"/>
                <w:szCs w:val="20"/>
              </w:rPr>
            </w:pPr>
            <w:r>
              <w:rPr>
                <w:sz w:val="20"/>
                <w:szCs w:val="20"/>
              </w:rPr>
              <w:t>File formatting</w:t>
            </w:r>
          </w:p>
          <w:p>
            <w:pPr>
              <w:pStyle w:val="ListParagraph"/>
              <w:numPr>
                <w:ilvl w:val="0"/>
                <w:numId w:val="16"/>
              </w:numPr>
              <w:spacing w:lineRule="auto" w:line="240" w:before="0" w:after="0"/>
              <w:contextualSpacing/>
              <w:rPr>
                <w:sz w:val="20"/>
                <w:szCs w:val="20"/>
              </w:rPr>
            </w:pPr>
            <w:r>
              <w:rPr>
                <w:sz w:val="20"/>
                <w:szCs w:val="20"/>
              </w:rPr>
              <w:t>Aligning gene</w:t>
            </w:r>
          </w:p>
        </w:tc>
      </w:tr>
      <w:tr>
        <w:trPr/>
        <w:tc>
          <w:tcPr>
            <w:tcW w:w="3113" w:type="dxa"/>
            <w:tcBorders/>
          </w:tcPr>
          <w:p>
            <w:pPr>
              <w:pStyle w:val="ListParagraph"/>
              <w:numPr>
                <w:ilvl w:val="6"/>
                <w:numId w:val="2"/>
              </w:numPr>
              <w:spacing w:lineRule="auto" w:line="240" w:before="0" w:after="0"/>
              <w:contextualSpacing/>
              <w:rPr>
                <w:sz w:val="20"/>
                <w:szCs w:val="20"/>
              </w:rPr>
            </w:pPr>
            <w:r>
              <w:rPr>
                <w:sz w:val="20"/>
                <w:szCs w:val="20"/>
              </w:rPr>
              <w:t>Data Analysis</w:t>
            </w:r>
          </w:p>
        </w:tc>
        <w:tc>
          <w:tcPr>
            <w:tcW w:w="5948" w:type="dxa"/>
            <w:tcBorders/>
          </w:tcPr>
          <w:p>
            <w:pPr>
              <w:pStyle w:val="Normal"/>
              <w:spacing w:lineRule="auto" w:line="240" w:before="0" w:after="0"/>
              <w:ind w:left="360" w:hanging="0"/>
              <w:rPr>
                <w:sz w:val="20"/>
                <w:szCs w:val="20"/>
              </w:rPr>
            </w:pPr>
            <w:r>
              <w:rPr>
                <w:sz w:val="20"/>
                <w:szCs w:val="20"/>
              </w:rPr>
              <w:t xml:space="preserve">Sequence analysis </w:t>
            </w:r>
          </w:p>
          <w:p>
            <w:pPr>
              <w:pStyle w:val="Normal"/>
              <w:spacing w:lineRule="auto" w:line="240" w:before="0" w:after="0"/>
              <w:ind w:left="360" w:hanging="0"/>
              <w:rPr>
                <w:sz w:val="20"/>
                <w:szCs w:val="20"/>
              </w:rPr>
            </w:pPr>
            <w:r>
              <w:rPr>
                <w:sz w:val="20"/>
                <w:szCs w:val="20"/>
              </w:rPr>
              <w:t xml:space="preserve">Data manipulation  </w:t>
            </w:r>
          </w:p>
          <w:p>
            <w:pPr>
              <w:pStyle w:val="Normal"/>
              <w:spacing w:lineRule="auto" w:line="240" w:before="0" w:after="0"/>
              <w:ind w:left="360" w:hanging="0"/>
              <w:rPr>
                <w:sz w:val="20"/>
                <w:szCs w:val="20"/>
              </w:rPr>
            </w:pPr>
            <w:r>
              <w:rPr>
                <w:sz w:val="20"/>
                <w:szCs w:val="20"/>
              </w:rPr>
              <w:t>Testing hypothesis</w:t>
            </w:r>
          </w:p>
          <w:p>
            <w:pPr>
              <w:pStyle w:val="Normal"/>
              <w:spacing w:lineRule="auto" w:line="240" w:before="0" w:after="0"/>
              <w:ind w:left="360" w:hanging="0"/>
              <w:rPr>
                <w:sz w:val="20"/>
                <w:szCs w:val="20"/>
              </w:rPr>
            </w:pPr>
            <w:r>
              <w:rPr>
                <w:sz w:val="20"/>
                <w:szCs w:val="20"/>
              </w:rPr>
              <w:t xml:space="preserve">Data mining , clustering </w:t>
            </w:r>
          </w:p>
          <w:p>
            <w:pPr>
              <w:pStyle w:val="Normal"/>
              <w:spacing w:lineRule="auto" w:line="240" w:before="0" w:after="0"/>
              <w:ind w:left="360" w:hanging="0"/>
              <w:rPr>
                <w:sz w:val="20"/>
                <w:szCs w:val="20"/>
              </w:rPr>
            </w:pPr>
            <w:r>
              <w:rPr>
                <w:sz w:val="20"/>
                <w:szCs w:val="20"/>
              </w:rPr>
              <w:t xml:space="preserve">Prediction </w:t>
            </w:r>
          </w:p>
          <w:p>
            <w:pPr>
              <w:pStyle w:val="Normal"/>
              <w:spacing w:lineRule="auto" w:line="240" w:before="0" w:after="0"/>
              <w:ind w:left="360" w:hanging="0"/>
              <w:rPr>
                <w:sz w:val="20"/>
                <w:szCs w:val="20"/>
              </w:rPr>
            </w:pPr>
            <w:r>
              <w:rPr>
                <w:sz w:val="20"/>
                <w:szCs w:val="20"/>
              </w:rPr>
              <w:t xml:space="preserve">Quantification </w:t>
            </w:r>
          </w:p>
          <w:p>
            <w:pPr>
              <w:pStyle w:val="Normal"/>
              <w:spacing w:lineRule="auto" w:line="240" w:before="0" w:after="0"/>
              <w:ind w:left="360" w:hanging="0"/>
              <w:rPr>
                <w:sz w:val="20"/>
                <w:szCs w:val="20"/>
              </w:rPr>
            </w:pPr>
            <w:r>
              <w:rPr>
                <w:sz w:val="20"/>
                <w:szCs w:val="20"/>
              </w:rPr>
              <w:t xml:space="preserve">Calculation, computation </w:t>
            </w:r>
          </w:p>
          <w:p>
            <w:pPr>
              <w:pStyle w:val="Normal"/>
              <w:spacing w:lineRule="auto" w:line="240" w:before="0" w:after="0"/>
              <w:ind w:left="360" w:hanging="0"/>
              <w:rPr>
                <w:sz w:val="20"/>
                <w:szCs w:val="20"/>
              </w:rPr>
            </w:pPr>
            <w:r>
              <w:rPr>
                <w:sz w:val="20"/>
                <w:szCs w:val="20"/>
              </w:rPr>
              <w:t xml:space="preserve">Comparing, testing, searching, </w:t>
            </w:r>
          </w:p>
          <w:p>
            <w:pPr>
              <w:pStyle w:val="Normal"/>
              <w:spacing w:lineRule="auto" w:line="240" w:before="0" w:after="0"/>
              <w:ind w:left="360" w:hanging="0"/>
              <w:rPr>
                <w:sz w:val="20"/>
                <w:szCs w:val="20"/>
              </w:rPr>
            </w:pPr>
            <w:r>
              <w:rPr>
                <w:sz w:val="20"/>
                <w:szCs w:val="20"/>
              </w:rPr>
              <w:t xml:space="preserve">Assessing / evaluating   </w:t>
            </w:r>
          </w:p>
          <w:p>
            <w:pPr>
              <w:pStyle w:val="Normal"/>
              <w:spacing w:lineRule="auto" w:line="240" w:before="0" w:after="0"/>
              <w:ind w:left="360" w:hanging="0"/>
              <w:rPr>
                <w:sz w:val="20"/>
                <w:szCs w:val="20"/>
              </w:rPr>
            </w:pPr>
            <w:r>
              <w:rPr>
                <w:sz w:val="20"/>
                <w:szCs w:val="20"/>
              </w:rPr>
              <w:t>Densitometric Analysis</w:t>
            </w:r>
          </w:p>
          <w:p>
            <w:pPr>
              <w:pStyle w:val="Normal"/>
              <w:spacing w:lineRule="auto" w:line="240" w:before="0" w:after="0"/>
              <w:ind w:left="360" w:hanging="0"/>
              <w:rPr>
                <w:sz w:val="20"/>
                <w:szCs w:val="20"/>
              </w:rPr>
            </w:pPr>
            <w:r>
              <w:rPr>
                <w:sz w:val="20"/>
                <w:szCs w:val="20"/>
              </w:rPr>
              <w:t xml:space="preserve">Image analysis /processing </w:t>
            </w:r>
          </w:p>
          <w:p>
            <w:pPr>
              <w:pStyle w:val="Normal"/>
              <w:spacing w:lineRule="auto" w:line="240" w:before="0" w:after="0"/>
              <w:ind w:left="360" w:hanging="0"/>
              <w:rPr>
                <w:sz w:val="20"/>
                <w:szCs w:val="20"/>
              </w:rPr>
            </w:pPr>
            <w:r>
              <w:rPr>
                <w:sz w:val="20"/>
                <w:szCs w:val="20"/>
              </w:rPr>
              <w:t>Mathematical analysis</w:t>
            </w:r>
          </w:p>
          <w:p>
            <w:pPr>
              <w:pStyle w:val="Normal"/>
              <w:spacing w:lineRule="auto" w:line="240" w:before="0" w:after="0"/>
              <w:ind w:left="360" w:hanging="0"/>
              <w:rPr>
                <w:sz w:val="20"/>
                <w:szCs w:val="20"/>
              </w:rPr>
            </w:pPr>
            <w:r>
              <w:rPr>
                <w:sz w:val="20"/>
                <w:szCs w:val="20"/>
              </w:rPr>
              <w:t xml:space="preserve">Network Analysis </w:t>
            </w:r>
          </w:p>
          <w:p>
            <w:pPr>
              <w:pStyle w:val="Normal"/>
              <w:spacing w:lineRule="auto" w:line="240" w:before="0" w:after="0"/>
              <w:ind w:left="360" w:hanging="0"/>
              <w:rPr>
                <w:sz w:val="20"/>
                <w:szCs w:val="20"/>
              </w:rPr>
            </w:pPr>
            <w:r>
              <w:rPr>
                <w:sz w:val="20"/>
                <w:szCs w:val="20"/>
              </w:rPr>
              <w:t xml:space="preserve">Numerical Analysis </w:t>
            </w:r>
          </w:p>
          <w:p>
            <w:pPr>
              <w:pStyle w:val="Normal"/>
              <w:spacing w:lineRule="auto" w:line="240" w:before="0" w:after="0"/>
              <w:ind w:left="360" w:hanging="0"/>
              <w:rPr>
                <w:sz w:val="20"/>
                <w:szCs w:val="20"/>
              </w:rPr>
            </w:pPr>
            <w:r>
              <w:rPr>
                <w:sz w:val="20"/>
                <w:szCs w:val="20"/>
              </w:rPr>
              <w:t xml:space="preserve">Regression Analysis </w:t>
            </w:r>
          </w:p>
        </w:tc>
      </w:tr>
      <w:tr>
        <w:trPr/>
        <w:tc>
          <w:tcPr>
            <w:tcW w:w="3113" w:type="dxa"/>
            <w:tcBorders/>
          </w:tcPr>
          <w:p>
            <w:pPr>
              <w:pStyle w:val="ListParagraph"/>
              <w:numPr>
                <w:ilvl w:val="6"/>
                <w:numId w:val="2"/>
              </w:numPr>
              <w:spacing w:lineRule="auto" w:line="240" w:before="0" w:after="0"/>
              <w:contextualSpacing/>
              <w:rPr>
                <w:sz w:val="20"/>
                <w:szCs w:val="20"/>
              </w:rPr>
            </w:pPr>
            <w:r>
              <w:rPr>
                <w:sz w:val="20"/>
                <w:szCs w:val="20"/>
              </w:rPr>
              <w:t>Data Visualization</w:t>
            </w:r>
          </w:p>
        </w:tc>
        <w:tc>
          <w:tcPr>
            <w:tcW w:w="5948" w:type="dxa"/>
            <w:tcBorders/>
          </w:tcPr>
          <w:p>
            <w:pPr>
              <w:pStyle w:val="Normal"/>
              <w:spacing w:lineRule="auto" w:line="240" w:before="0" w:after="0"/>
              <w:ind w:left="360" w:hanging="0"/>
              <w:rPr>
                <w:sz w:val="20"/>
                <w:szCs w:val="20"/>
              </w:rPr>
            </w:pPr>
            <w:r>
              <w:rPr>
                <w:sz w:val="20"/>
                <w:szCs w:val="20"/>
              </w:rPr>
              <w:t>Creating figures</w:t>
            </w:r>
          </w:p>
          <w:p>
            <w:pPr>
              <w:pStyle w:val="Normal"/>
              <w:spacing w:lineRule="auto" w:line="240" w:before="0" w:after="0"/>
              <w:ind w:left="360" w:hanging="0"/>
              <w:rPr>
                <w:sz w:val="20"/>
                <w:szCs w:val="20"/>
              </w:rPr>
            </w:pPr>
            <w:r>
              <w:rPr>
                <w:sz w:val="20"/>
                <w:szCs w:val="20"/>
              </w:rPr>
              <w:t xml:space="preserve">Plotting </w:t>
            </w:r>
          </w:p>
          <w:p>
            <w:pPr>
              <w:pStyle w:val="Normal"/>
              <w:spacing w:lineRule="auto" w:line="240" w:before="0" w:after="0"/>
              <w:ind w:left="360" w:hanging="0"/>
              <w:rPr>
                <w:sz w:val="20"/>
                <w:szCs w:val="20"/>
              </w:rPr>
            </w:pPr>
            <w:r>
              <w:rPr>
                <w:sz w:val="20"/>
                <w:szCs w:val="20"/>
              </w:rPr>
              <w:t xml:space="preserve">Graph generation </w:t>
            </w:r>
          </w:p>
          <w:p>
            <w:pPr>
              <w:pStyle w:val="Normal"/>
              <w:spacing w:lineRule="auto" w:line="240" w:before="0" w:after="0"/>
              <w:ind w:left="360" w:hanging="0"/>
              <w:rPr>
                <w:sz w:val="20"/>
                <w:szCs w:val="20"/>
              </w:rPr>
            </w:pPr>
            <w:r>
              <w:rPr>
                <w:sz w:val="20"/>
                <w:szCs w:val="20"/>
              </w:rPr>
              <w:t>Figure generation</w:t>
            </w:r>
          </w:p>
        </w:tc>
      </w:tr>
      <w:tr>
        <w:trPr/>
        <w:tc>
          <w:tcPr>
            <w:tcW w:w="3113" w:type="dxa"/>
            <w:tcBorders/>
          </w:tcPr>
          <w:p>
            <w:pPr>
              <w:pStyle w:val="ListParagraph"/>
              <w:numPr>
                <w:ilvl w:val="6"/>
                <w:numId w:val="2"/>
              </w:numPr>
              <w:spacing w:lineRule="auto" w:line="240" w:before="0" w:after="0"/>
              <w:contextualSpacing/>
              <w:rPr>
                <w:sz w:val="20"/>
                <w:szCs w:val="20"/>
              </w:rPr>
            </w:pPr>
            <w:r>
              <w:rPr>
                <w:sz w:val="20"/>
                <w:szCs w:val="20"/>
              </w:rPr>
              <w:t>Simulation</w:t>
            </w:r>
          </w:p>
        </w:tc>
        <w:tc>
          <w:tcPr>
            <w:tcW w:w="5948" w:type="dxa"/>
            <w:tcBorders/>
          </w:tcPr>
          <w:p>
            <w:pPr>
              <w:pStyle w:val="Normal"/>
              <w:spacing w:lineRule="auto" w:line="240" w:before="0" w:after="0"/>
              <w:ind w:left="360" w:hanging="0"/>
              <w:rPr>
                <w:sz w:val="20"/>
                <w:szCs w:val="20"/>
              </w:rPr>
            </w:pPr>
            <w:r>
              <w:rPr>
                <w:sz w:val="20"/>
                <w:szCs w:val="20"/>
              </w:rPr>
              <w:t>Flight simulation</w:t>
            </w:r>
          </w:p>
          <w:p>
            <w:pPr>
              <w:pStyle w:val="Normal"/>
              <w:spacing w:lineRule="auto" w:line="240" w:before="0" w:after="0"/>
              <w:ind w:left="360" w:hanging="0"/>
              <w:rPr>
                <w:sz w:val="20"/>
                <w:szCs w:val="20"/>
              </w:rPr>
            </w:pPr>
            <w:r>
              <w:rPr>
                <w:sz w:val="20"/>
                <w:szCs w:val="20"/>
              </w:rPr>
              <w:t xml:space="preserve">Event simulation </w:t>
            </w:r>
          </w:p>
          <w:p>
            <w:pPr>
              <w:pStyle w:val="Normal"/>
              <w:spacing w:lineRule="auto" w:line="240" w:before="0" w:after="0"/>
              <w:ind w:left="360" w:hanging="0"/>
              <w:rPr>
                <w:sz w:val="20"/>
                <w:szCs w:val="20"/>
              </w:rPr>
            </w:pPr>
            <w:r>
              <w:rPr>
                <w:sz w:val="20"/>
                <w:szCs w:val="20"/>
              </w:rPr>
              <w:t xml:space="preserve">Flood dynamics simulation </w:t>
            </w:r>
          </w:p>
          <w:p>
            <w:pPr>
              <w:pStyle w:val="Normal"/>
              <w:spacing w:lineRule="auto" w:line="240" w:before="0" w:after="0"/>
              <w:ind w:left="360" w:hanging="0"/>
              <w:rPr>
                <w:sz w:val="20"/>
                <w:szCs w:val="20"/>
              </w:rPr>
            </w:pPr>
            <w:r>
              <w:rPr>
                <w:sz w:val="20"/>
                <w:szCs w:val="20"/>
              </w:rPr>
              <w:t>Numerical simulation</w:t>
            </w:r>
          </w:p>
          <w:p>
            <w:pPr>
              <w:pStyle w:val="Normal"/>
              <w:spacing w:lineRule="auto" w:line="240" w:before="0" w:after="0"/>
              <w:ind w:left="360" w:hanging="0"/>
              <w:rPr>
                <w:sz w:val="20"/>
                <w:szCs w:val="20"/>
              </w:rPr>
            </w:pPr>
            <w:r>
              <w:rPr>
                <w:sz w:val="20"/>
                <w:szCs w:val="20"/>
              </w:rPr>
              <w:t>Simulation of vehicle schedule</w:t>
            </w:r>
          </w:p>
        </w:tc>
      </w:tr>
      <w:tr>
        <w:trPr/>
        <w:tc>
          <w:tcPr>
            <w:tcW w:w="3113" w:type="dxa"/>
            <w:tcBorders/>
          </w:tcPr>
          <w:p>
            <w:pPr>
              <w:pStyle w:val="ListParagraph"/>
              <w:numPr>
                <w:ilvl w:val="6"/>
                <w:numId w:val="2"/>
              </w:numPr>
              <w:spacing w:lineRule="auto" w:line="240" w:before="0" w:after="0"/>
              <w:contextualSpacing/>
              <w:rPr>
                <w:sz w:val="20"/>
                <w:szCs w:val="20"/>
              </w:rPr>
            </w:pPr>
            <w:r>
              <w:rPr>
                <w:sz w:val="20"/>
                <w:szCs w:val="20"/>
              </w:rPr>
              <w:t>Stimulation</w:t>
            </w:r>
          </w:p>
        </w:tc>
        <w:tc>
          <w:tcPr>
            <w:tcW w:w="5948" w:type="dxa"/>
            <w:tcBorders/>
          </w:tcPr>
          <w:p>
            <w:pPr>
              <w:pStyle w:val="ListParagraph"/>
              <w:numPr>
                <w:ilvl w:val="0"/>
                <w:numId w:val="17"/>
              </w:numPr>
              <w:spacing w:lineRule="auto" w:line="240" w:before="0" w:after="0"/>
              <w:contextualSpacing/>
              <w:rPr>
                <w:sz w:val="20"/>
                <w:szCs w:val="20"/>
              </w:rPr>
            </w:pPr>
            <w:r>
              <w:rPr>
                <w:sz w:val="20"/>
                <w:szCs w:val="20"/>
              </w:rPr>
              <w:t xml:space="preserve">Stimulate behavior </w:t>
            </w:r>
          </w:p>
        </w:tc>
      </w:tr>
      <w:tr>
        <w:trPr/>
        <w:tc>
          <w:tcPr>
            <w:tcW w:w="3113" w:type="dxa"/>
            <w:tcBorders/>
          </w:tcPr>
          <w:p>
            <w:pPr>
              <w:pStyle w:val="ListParagraph"/>
              <w:numPr>
                <w:ilvl w:val="6"/>
                <w:numId w:val="2"/>
              </w:numPr>
              <w:spacing w:lineRule="auto" w:line="240" w:before="0" w:after="0"/>
              <w:contextualSpacing/>
              <w:rPr>
                <w:sz w:val="20"/>
                <w:szCs w:val="20"/>
              </w:rPr>
            </w:pPr>
            <w:r>
              <w:rPr>
                <w:sz w:val="20"/>
                <w:szCs w:val="20"/>
              </w:rPr>
              <w:t>Modelling</w:t>
            </w:r>
          </w:p>
        </w:tc>
        <w:tc>
          <w:tcPr>
            <w:tcW w:w="5948" w:type="dxa"/>
            <w:tcBorders/>
          </w:tcPr>
          <w:p>
            <w:pPr>
              <w:pStyle w:val="Normal"/>
              <w:spacing w:lineRule="auto" w:line="240" w:before="0" w:after="0"/>
              <w:ind w:left="360" w:hanging="0"/>
              <w:rPr>
                <w:sz w:val="20"/>
                <w:szCs w:val="20"/>
              </w:rPr>
            </w:pPr>
            <w:r>
              <w:rPr>
                <w:sz w:val="20"/>
                <w:szCs w:val="20"/>
              </w:rPr>
              <w:t xml:space="preserve">Scientific modelling </w:t>
            </w:r>
          </w:p>
          <w:p>
            <w:pPr>
              <w:pStyle w:val="Normal"/>
              <w:spacing w:lineRule="auto" w:line="240" w:before="0" w:after="0"/>
              <w:ind w:left="360" w:hanging="0"/>
              <w:rPr>
                <w:sz w:val="20"/>
                <w:szCs w:val="20"/>
              </w:rPr>
            </w:pPr>
            <w:r>
              <w:rPr>
                <w:sz w:val="20"/>
                <w:szCs w:val="20"/>
              </w:rPr>
              <w:t xml:space="preserve">Mathematical modelling </w:t>
            </w:r>
          </w:p>
          <w:p>
            <w:pPr>
              <w:pStyle w:val="Normal"/>
              <w:spacing w:lineRule="auto" w:line="240" w:before="0" w:after="0"/>
              <w:ind w:left="360" w:hanging="0"/>
              <w:rPr>
                <w:sz w:val="20"/>
                <w:szCs w:val="20"/>
              </w:rPr>
            </w:pPr>
            <w:r>
              <w:rPr>
                <w:sz w:val="20"/>
                <w:szCs w:val="20"/>
              </w:rPr>
              <w:t xml:space="preserve">Machine learning / Model fitting </w:t>
            </w:r>
          </w:p>
          <w:p>
            <w:pPr>
              <w:pStyle w:val="Normal"/>
              <w:spacing w:lineRule="auto" w:line="240" w:before="0" w:after="0"/>
              <w:ind w:left="360" w:hanging="0"/>
              <w:rPr>
                <w:sz w:val="20"/>
                <w:szCs w:val="20"/>
              </w:rPr>
            </w:pPr>
            <w:r>
              <w:rPr>
                <w:sz w:val="20"/>
                <w:szCs w:val="20"/>
              </w:rPr>
              <w:t xml:space="preserve">Predicting a behavior </w:t>
            </w:r>
          </w:p>
          <w:p>
            <w:pPr>
              <w:pStyle w:val="Normal"/>
              <w:spacing w:lineRule="auto" w:line="240" w:before="0" w:after="0"/>
              <w:ind w:left="360" w:hanging="0"/>
              <w:rPr>
                <w:sz w:val="20"/>
                <w:szCs w:val="20"/>
              </w:rPr>
            </w:pPr>
            <w:r>
              <w:rPr>
                <w:sz w:val="20"/>
                <w:szCs w:val="20"/>
              </w:rPr>
              <w:t xml:space="preserve">Estimating </w:t>
            </w:r>
          </w:p>
          <w:p>
            <w:pPr>
              <w:pStyle w:val="Normal"/>
              <w:spacing w:lineRule="auto" w:line="240" w:before="0" w:after="0"/>
              <w:ind w:left="360" w:hanging="0"/>
              <w:rPr>
                <w:sz w:val="20"/>
                <w:szCs w:val="20"/>
              </w:rPr>
            </w:pPr>
            <w:r>
              <w:rPr>
                <w:sz w:val="20"/>
                <w:szCs w:val="20"/>
              </w:rPr>
              <w:t xml:space="preserve">Inference </w:t>
            </w:r>
          </w:p>
        </w:tc>
      </w:tr>
      <w:tr>
        <w:trPr/>
        <w:tc>
          <w:tcPr>
            <w:tcW w:w="3113" w:type="dxa"/>
            <w:tcBorders/>
          </w:tcPr>
          <w:p>
            <w:pPr>
              <w:pStyle w:val="ListParagraph"/>
              <w:numPr>
                <w:ilvl w:val="6"/>
                <w:numId w:val="2"/>
              </w:numPr>
              <w:spacing w:lineRule="auto" w:line="240" w:before="0" w:after="0"/>
              <w:contextualSpacing/>
              <w:rPr>
                <w:sz w:val="20"/>
                <w:szCs w:val="20"/>
              </w:rPr>
            </w:pPr>
            <w:r>
              <w:rPr>
                <w:sz w:val="20"/>
                <w:szCs w:val="20"/>
              </w:rPr>
              <w:t>Programming</w:t>
            </w:r>
          </w:p>
        </w:tc>
        <w:tc>
          <w:tcPr>
            <w:tcW w:w="5948" w:type="dxa"/>
            <w:tcBorders/>
          </w:tcPr>
          <w:p>
            <w:pPr>
              <w:pStyle w:val="ListParagraph"/>
              <w:numPr>
                <w:ilvl w:val="0"/>
                <w:numId w:val="17"/>
              </w:numPr>
              <w:spacing w:lineRule="auto" w:line="240" w:before="0" w:after="0"/>
              <w:contextualSpacing/>
              <w:rPr>
                <w:sz w:val="20"/>
                <w:szCs w:val="20"/>
              </w:rPr>
            </w:pPr>
            <w:r>
              <w:rPr>
                <w:sz w:val="20"/>
                <w:szCs w:val="20"/>
              </w:rPr>
              <w:t xml:space="preserve">Implementation </w:t>
            </w:r>
          </w:p>
          <w:p>
            <w:pPr>
              <w:pStyle w:val="ListParagraph"/>
              <w:numPr>
                <w:ilvl w:val="0"/>
                <w:numId w:val="17"/>
              </w:numPr>
              <w:spacing w:lineRule="auto" w:line="240" w:before="0" w:after="0"/>
              <w:contextualSpacing/>
              <w:rPr>
                <w:sz w:val="20"/>
                <w:szCs w:val="20"/>
              </w:rPr>
            </w:pPr>
            <w:r>
              <w:rPr>
                <w:sz w:val="20"/>
                <w:szCs w:val="20"/>
              </w:rPr>
              <w:t xml:space="preserve">Programming </w:t>
            </w:r>
          </w:p>
        </w:tc>
      </w:tr>
    </w:tbl>
    <w:p>
      <w:pPr>
        <w:pStyle w:val="Heading2"/>
        <w:numPr>
          <w:ilvl w:val="0"/>
          <w:numId w:val="0"/>
        </w:numPr>
        <w:ind w:left="0" w:hanging="0"/>
        <w:rPr/>
      </w:pPr>
      <w:r>
        <w:rPr/>
      </w:r>
      <w:r>
        <w:br w:type="page"/>
      </w:r>
    </w:p>
    <w:p>
      <w:pPr>
        <w:pStyle w:val="Heading1"/>
        <w:numPr>
          <w:ilvl w:val="0"/>
          <w:numId w:val="2"/>
        </w:numPr>
        <w:rPr/>
      </w:pPr>
      <w:bookmarkStart w:id="29" w:name="_Toc97389218"/>
      <w:r>
        <w:rPr/>
        <w:t>Data set</w:t>
      </w:r>
      <w:bookmarkEnd w:id="29"/>
    </w:p>
    <w:p>
      <w:pPr>
        <w:pStyle w:val="Heading2"/>
        <w:numPr>
          <w:ilvl w:val="1"/>
          <w:numId w:val="2"/>
        </w:numPr>
        <w:rPr/>
      </w:pPr>
      <w:bookmarkStart w:id="30" w:name="_Toc97389219"/>
      <w:r>
        <w:rPr/>
        <w:t>Introduction</w:t>
      </w:r>
      <w:bookmarkEnd w:id="30"/>
      <w:r>
        <w:rPr/>
        <w:t xml:space="preserve"> </w:t>
      </w:r>
    </w:p>
    <w:p>
      <w:pPr>
        <w:pStyle w:val="Normal"/>
        <w:rPr/>
      </w:pPr>
      <w:r>
        <w:rPr/>
        <w:t xml:space="preserve">Training and evaluation of automatic information extraction approaches requires availability of reliable ground truth data of sufficient size. Following a growth of interest for extraction of information about software tools from scientific publications labeled data sets with limited scope such as BioNerDs, SoftCite, SoSciSoSci have came into existence. More recently, SoMeSci data set, a more comprehensive corpus that covers a wide range of information about software tools has also been introduced {schindler2021somesci}.  </w:t>
      </w:r>
    </w:p>
    <w:p>
      <w:pPr>
        <w:pStyle w:val="Normal"/>
        <w:rPr/>
      </w:pPr>
      <w:r>
        <w:rPr/>
        <w:t xml:space="preserve">This section describes the data set used in this project – SoMeSci,  the extension process with software usage purpose annotations, issues observed during annotation, pre-processing of the data-set, analysis results of the data and transformation to a suitable format for training purpose.  </w:t>
      </w:r>
    </w:p>
    <w:p>
      <w:pPr>
        <w:pStyle w:val="Heading2"/>
        <w:numPr>
          <w:ilvl w:val="1"/>
          <w:numId w:val="2"/>
        </w:numPr>
        <w:rPr/>
      </w:pPr>
      <w:bookmarkStart w:id="31" w:name="_Toc97389220"/>
      <w:r>
        <w:rPr/>
        <w:t>SoMeSci data set</w:t>
      </w:r>
      <w:bookmarkEnd w:id="31"/>
    </w:p>
    <w:p>
      <w:pPr>
        <w:pStyle w:val="Normal"/>
        <w:rPr/>
      </w:pPr>
      <w:r>
        <w:rPr/>
        <w:t xml:space="preserve">SoMeSci data set contains high quality, hand annotated articles collated from PubMed Central (PMC). The articles and annotations included in the data set are summarized below.  </w:t>
      </w:r>
    </w:p>
    <w:p>
      <w:pPr>
        <w:pStyle w:val="Heading3"/>
        <w:numPr>
          <w:ilvl w:val="2"/>
          <w:numId w:val="2"/>
        </w:numPr>
        <w:ind w:left="0" w:hanging="0"/>
        <w:rPr/>
      </w:pPr>
      <w:bookmarkStart w:id="32" w:name="_Toc97389221"/>
      <w:r>
        <w:rPr/>
        <w:t>SoMeSci Articles</w:t>
      </w:r>
      <w:bookmarkEnd w:id="32"/>
      <w:r>
        <w:rPr/>
        <w:t xml:space="preserve"> </w:t>
      </w:r>
    </w:p>
    <w:p>
      <w:pPr>
        <w:pStyle w:val="Normal"/>
        <w:rPr/>
      </w:pPr>
      <w:r>
        <w:rPr/>
        <w:t xml:space="preserve">The corpus is composed of four group of files, namely </w:t>
      </w:r>
      <w:r>
        <w:rPr>
          <w:i/>
          <w:iCs/>
        </w:rPr>
        <w:t>PLoS methods</w:t>
      </w:r>
      <w:r>
        <w:rPr/>
        <w:t xml:space="preserve">, </w:t>
      </w:r>
      <w:r>
        <w:rPr>
          <w:i/>
          <w:iCs/>
        </w:rPr>
        <w:t>PLoS sentences</w:t>
      </w:r>
      <w:r>
        <w:rPr/>
        <w:t xml:space="preserve">, </w:t>
      </w:r>
      <w:r>
        <w:rPr>
          <w:i/>
          <w:iCs/>
        </w:rPr>
        <w:t>PubMed full text</w:t>
      </w:r>
      <w:r>
        <w:rPr/>
        <w:t xml:space="preserve"> and </w:t>
      </w:r>
      <w:r>
        <w:rPr>
          <w:i/>
          <w:iCs/>
        </w:rPr>
        <w:t>Creation sentences</w:t>
      </w:r>
      <w:r>
        <w:rPr/>
        <w:t>. Facts about the articles in the SoMeSci corpus is summarized in the table below:</w:t>
      </w:r>
    </w:p>
    <w:tbl>
      <w:tblPr>
        <w:tblStyle w:val="TableGrid"/>
        <w:tblW w:w="8797" w:type="dxa"/>
        <w:jc w:val="left"/>
        <w:tblInd w:w="0" w:type="dxa"/>
        <w:tblCellMar>
          <w:top w:w="0" w:type="dxa"/>
          <w:left w:w="108" w:type="dxa"/>
          <w:bottom w:w="0" w:type="dxa"/>
          <w:right w:w="108" w:type="dxa"/>
        </w:tblCellMar>
        <w:tblLook w:val="04a0" w:noHBand="0" w:noVBand="1" w:firstColumn="1" w:lastRow="0" w:lastColumn="0" w:firstRow="1"/>
      </w:tblPr>
      <w:tblGrid>
        <w:gridCol w:w="2471"/>
        <w:gridCol w:w="6325"/>
      </w:tblGrid>
      <w:tr>
        <w:trPr>
          <w:trHeight w:val="300" w:hRule="atLeast"/>
        </w:trPr>
        <w:tc>
          <w:tcPr>
            <w:tcW w:w="2471" w:type="dxa"/>
            <w:tcBorders/>
          </w:tcPr>
          <w:p>
            <w:pPr>
              <w:pStyle w:val="Normal"/>
              <w:spacing w:lineRule="auto" w:line="240" w:before="0" w:after="0"/>
              <w:rPr>
                <w:sz w:val="22"/>
                <w:szCs w:val="22"/>
              </w:rPr>
            </w:pPr>
            <w:r>
              <w:rPr>
                <w:sz w:val="22"/>
                <w:szCs w:val="22"/>
              </w:rPr>
              <w:t>SoMeSci parts</w:t>
            </w:r>
          </w:p>
        </w:tc>
        <w:tc>
          <w:tcPr>
            <w:tcW w:w="6325" w:type="dxa"/>
            <w:tcBorders/>
          </w:tcPr>
          <w:p>
            <w:pPr>
              <w:pStyle w:val="Normal"/>
              <w:spacing w:lineRule="auto" w:line="240" w:before="0" w:after="0"/>
              <w:rPr>
                <w:sz w:val="22"/>
                <w:szCs w:val="22"/>
              </w:rPr>
            </w:pPr>
            <w:r>
              <w:rPr>
                <w:sz w:val="22"/>
                <w:szCs w:val="22"/>
              </w:rPr>
              <w:t>Description</w:t>
            </w:r>
          </w:p>
        </w:tc>
      </w:tr>
      <w:tr>
        <w:trPr>
          <w:trHeight w:val="832" w:hRule="atLeast"/>
        </w:trPr>
        <w:tc>
          <w:tcPr>
            <w:tcW w:w="2471" w:type="dxa"/>
            <w:tcBorders/>
          </w:tcPr>
          <w:p>
            <w:pPr>
              <w:pStyle w:val="Normal"/>
              <w:spacing w:lineRule="auto" w:line="240" w:before="0" w:after="0"/>
              <w:rPr>
                <w:sz w:val="22"/>
                <w:szCs w:val="22"/>
              </w:rPr>
            </w:pPr>
            <w:r>
              <w:rPr>
                <w:i/>
                <w:iCs/>
                <w:sz w:val="22"/>
                <w:szCs w:val="22"/>
              </w:rPr>
              <w:t>PLoS methods</w:t>
            </w:r>
          </w:p>
        </w:tc>
        <w:tc>
          <w:tcPr>
            <w:tcW w:w="6325" w:type="dxa"/>
            <w:tcBorders/>
          </w:tcPr>
          <w:p>
            <w:pPr>
              <w:pStyle w:val="ListParagraph"/>
              <w:numPr>
                <w:ilvl w:val="0"/>
                <w:numId w:val="17"/>
              </w:numPr>
              <w:spacing w:lineRule="auto" w:line="240" w:before="0" w:after="0"/>
              <w:contextualSpacing/>
              <w:rPr>
                <w:sz w:val="22"/>
                <w:szCs w:val="22"/>
              </w:rPr>
            </w:pPr>
            <w:r>
              <w:rPr>
                <w:sz w:val="22"/>
                <w:szCs w:val="22"/>
              </w:rPr>
              <w:t xml:space="preserve">480 files </w:t>
            </w:r>
          </w:p>
          <w:p>
            <w:pPr>
              <w:pStyle w:val="ListParagraph"/>
              <w:numPr>
                <w:ilvl w:val="0"/>
                <w:numId w:val="17"/>
              </w:numPr>
              <w:spacing w:lineRule="auto" w:line="240" w:before="0" w:after="0"/>
              <w:contextualSpacing/>
              <w:rPr>
                <w:sz w:val="22"/>
                <w:szCs w:val="22"/>
              </w:rPr>
            </w:pPr>
            <w:r>
              <w:rPr>
                <w:sz w:val="22"/>
                <w:szCs w:val="22"/>
              </w:rPr>
              <w:t xml:space="preserve">Contains only methods sections extracted from PLoS journal </w:t>
            </w:r>
          </w:p>
        </w:tc>
      </w:tr>
      <w:tr>
        <w:trPr>
          <w:trHeight w:val="825" w:hRule="atLeast"/>
        </w:trPr>
        <w:tc>
          <w:tcPr>
            <w:tcW w:w="2471" w:type="dxa"/>
            <w:tcBorders/>
          </w:tcPr>
          <w:p>
            <w:pPr>
              <w:pStyle w:val="Normal"/>
              <w:spacing w:lineRule="auto" w:line="240" w:before="0" w:after="0"/>
              <w:rPr>
                <w:sz w:val="22"/>
                <w:szCs w:val="22"/>
              </w:rPr>
            </w:pPr>
            <w:r>
              <w:rPr>
                <w:i/>
                <w:iCs/>
                <w:sz w:val="22"/>
                <w:szCs w:val="22"/>
              </w:rPr>
              <w:t>PubMed full text</w:t>
            </w:r>
          </w:p>
        </w:tc>
        <w:tc>
          <w:tcPr>
            <w:tcW w:w="6325" w:type="dxa"/>
            <w:tcBorders/>
          </w:tcPr>
          <w:p>
            <w:pPr>
              <w:pStyle w:val="ListParagraph"/>
              <w:numPr>
                <w:ilvl w:val="0"/>
                <w:numId w:val="17"/>
              </w:numPr>
              <w:spacing w:lineRule="auto" w:line="240" w:before="0" w:after="0"/>
              <w:contextualSpacing/>
              <w:rPr>
                <w:sz w:val="22"/>
                <w:szCs w:val="22"/>
              </w:rPr>
            </w:pPr>
            <w:r>
              <w:rPr>
                <w:sz w:val="22"/>
                <w:szCs w:val="22"/>
              </w:rPr>
              <w:t>100 files</w:t>
            </w:r>
          </w:p>
          <w:p>
            <w:pPr>
              <w:pStyle w:val="ListParagraph"/>
              <w:numPr>
                <w:ilvl w:val="0"/>
                <w:numId w:val="17"/>
              </w:numPr>
              <w:spacing w:lineRule="auto" w:line="240" w:before="0" w:after="0"/>
              <w:contextualSpacing/>
              <w:rPr>
                <w:sz w:val="22"/>
                <w:szCs w:val="22"/>
              </w:rPr>
            </w:pPr>
            <w:r>
              <w:rPr>
                <w:sz w:val="22"/>
                <w:szCs w:val="22"/>
              </w:rPr>
              <w:t xml:space="preserve">Randomly selected 100 full-articles from PMC Open Access </w:t>
            </w:r>
          </w:p>
        </w:tc>
      </w:tr>
      <w:tr>
        <w:trPr>
          <w:trHeight w:val="832" w:hRule="atLeast"/>
        </w:trPr>
        <w:tc>
          <w:tcPr>
            <w:tcW w:w="2471" w:type="dxa"/>
            <w:tcBorders/>
          </w:tcPr>
          <w:p>
            <w:pPr>
              <w:pStyle w:val="Normal"/>
              <w:spacing w:lineRule="auto" w:line="240" w:before="0" w:after="0"/>
              <w:rPr>
                <w:sz w:val="22"/>
                <w:szCs w:val="22"/>
              </w:rPr>
            </w:pPr>
            <w:r>
              <w:rPr>
                <w:i/>
                <w:iCs/>
                <w:sz w:val="22"/>
                <w:szCs w:val="22"/>
              </w:rPr>
              <w:t>PLoS sentences</w:t>
            </w:r>
          </w:p>
        </w:tc>
        <w:tc>
          <w:tcPr>
            <w:tcW w:w="6325" w:type="dxa"/>
            <w:tcBorders/>
          </w:tcPr>
          <w:p>
            <w:pPr>
              <w:pStyle w:val="ListParagraph"/>
              <w:numPr>
                <w:ilvl w:val="0"/>
                <w:numId w:val="17"/>
              </w:numPr>
              <w:spacing w:lineRule="auto" w:line="240" w:before="0" w:after="0"/>
              <w:contextualSpacing/>
              <w:rPr>
                <w:sz w:val="22"/>
                <w:szCs w:val="22"/>
              </w:rPr>
            </w:pPr>
            <w:r>
              <w:rPr>
                <w:sz w:val="22"/>
                <w:szCs w:val="22"/>
              </w:rPr>
              <w:t xml:space="preserve">677 files </w:t>
            </w:r>
          </w:p>
          <w:p>
            <w:pPr>
              <w:pStyle w:val="ListParagraph"/>
              <w:numPr>
                <w:ilvl w:val="0"/>
                <w:numId w:val="17"/>
              </w:numPr>
              <w:spacing w:lineRule="auto" w:line="240" w:before="0" w:after="0"/>
              <w:contextualSpacing/>
              <w:rPr>
                <w:sz w:val="22"/>
                <w:szCs w:val="22"/>
              </w:rPr>
            </w:pPr>
            <w:r>
              <w:rPr>
                <w:sz w:val="22"/>
                <w:szCs w:val="22"/>
              </w:rPr>
              <w:t xml:space="preserve">Contains sentences extracted from 677 PLoS articles </w:t>
            </w:r>
          </w:p>
          <w:p>
            <w:pPr>
              <w:pStyle w:val="ListParagraph"/>
              <w:numPr>
                <w:ilvl w:val="0"/>
                <w:numId w:val="17"/>
              </w:numPr>
              <w:spacing w:lineRule="auto" w:line="240" w:before="0" w:after="0"/>
              <w:contextualSpacing/>
              <w:rPr>
                <w:sz w:val="22"/>
                <w:szCs w:val="22"/>
              </w:rPr>
            </w:pPr>
            <w:r>
              <w:rPr>
                <w:sz w:val="22"/>
                <w:szCs w:val="22"/>
              </w:rPr>
              <w:t xml:space="preserve">sentences contain software names. </w:t>
            </w:r>
          </w:p>
        </w:tc>
      </w:tr>
      <w:tr>
        <w:trPr>
          <w:trHeight w:val="1391" w:hRule="atLeast"/>
        </w:trPr>
        <w:tc>
          <w:tcPr>
            <w:tcW w:w="2471" w:type="dxa"/>
            <w:tcBorders/>
          </w:tcPr>
          <w:p>
            <w:pPr>
              <w:pStyle w:val="Normal"/>
              <w:spacing w:lineRule="auto" w:line="240" w:before="0" w:after="0"/>
              <w:rPr>
                <w:i/>
                <w:i/>
                <w:iCs/>
                <w:sz w:val="22"/>
                <w:szCs w:val="22"/>
              </w:rPr>
            </w:pPr>
            <w:r>
              <w:rPr>
                <w:i/>
                <w:iCs/>
                <w:sz w:val="22"/>
                <w:szCs w:val="22"/>
              </w:rPr>
              <w:t>Creation sentences</w:t>
            </w:r>
          </w:p>
        </w:tc>
        <w:tc>
          <w:tcPr>
            <w:tcW w:w="6325" w:type="dxa"/>
            <w:tcBorders/>
          </w:tcPr>
          <w:p>
            <w:pPr>
              <w:pStyle w:val="ListParagraph"/>
              <w:numPr>
                <w:ilvl w:val="0"/>
                <w:numId w:val="17"/>
              </w:numPr>
              <w:spacing w:lineRule="auto" w:line="240" w:before="0" w:after="0"/>
              <w:contextualSpacing/>
              <w:rPr>
                <w:sz w:val="22"/>
                <w:szCs w:val="22"/>
              </w:rPr>
            </w:pPr>
            <w:r>
              <w:rPr>
                <w:sz w:val="22"/>
                <w:szCs w:val="22"/>
              </w:rPr>
              <w:t>110 files</w:t>
            </w:r>
          </w:p>
          <w:p>
            <w:pPr>
              <w:pStyle w:val="ListParagraph"/>
              <w:numPr>
                <w:ilvl w:val="0"/>
                <w:numId w:val="17"/>
              </w:numPr>
              <w:spacing w:lineRule="auto" w:line="240" w:before="0" w:after="0"/>
              <w:contextualSpacing/>
              <w:rPr>
                <w:sz w:val="22"/>
                <w:szCs w:val="22"/>
              </w:rPr>
            </w:pPr>
            <w:r>
              <w:rPr>
                <w:sz w:val="22"/>
                <w:szCs w:val="22"/>
              </w:rPr>
              <w:t>Out of 110 files, 50  are extracted from PMC OA</w:t>
            </w:r>
          </w:p>
          <w:p>
            <w:pPr>
              <w:pStyle w:val="ListParagraph"/>
              <w:numPr>
                <w:ilvl w:val="0"/>
                <w:numId w:val="17"/>
              </w:numPr>
              <w:spacing w:lineRule="auto" w:line="240" w:before="0" w:after="0"/>
              <w:contextualSpacing/>
              <w:rPr>
                <w:sz w:val="22"/>
                <w:szCs w:val="22"/>
              </w:rPr>
            </w:pPr>
            <w:r>
              <w:rPr>
                <w:sz w:val="22"/>
                <w:szCs w:val="22"/>
              </w:rPr>
              <w:t>Out of 110 files, 60 are extracted  from PLoS</w:t>
            </w:r>
          </w:p>
          <w:p>
            <w:pPr>
              <w:pStyle w:val="ListParagraph"/>
              <w:numPr>
                <w:ilvl w:val="0"/>
                <w:numId w:val="17"/>
              </w:numPr>
              <w:spacing w:lineRule="auto" w:line="240" w:before="0" w:after="0"/>
              <w:contextualSpacing/>
              <w:rPr>
                <w:sz w:val="22"/>
                <w:szCs w:val="22"/>
              </w:rPr>
            </w:pPr>
            <w:r>
              <w:rPr>
                <w:sz w:val="22"/>
                <w:szCs w:val="22"/>
              </w:rPr>
              <w:t xml:space="preserve"> </w:t>
            </w:r>
            <w:r>
              <w:rPr>
                <w:sz w:val="22"/>
                <w:szCs w:val="22"/>
              </w:rPr>
              <w:t xml:space="preserve">Sentences contain statements that indicate creation of software. </w:t>
            </w:r>
          </w:p>
        </w:tc>
      </w:tr>
      <w:tr>
        <w:trPr>
          <w:trHeight w:val="300" w:hRule="atLeast"/>
        </w:trPr>
        <w:tc>
          <w:tcPr>
            <w:tcW w:w="2471" w:type="dxa"/>
            <w:tcBorders/>
          </w:tcPr>
          <w:p>
            <w:pPr>
              <w:pStyle w:val="Normal"/>
              <w:spacing w:lineRule="auto" w:line="240" w:before="0" w:after="0"/>
              <w:rPr>
                <w:i/>
                <w:i/>
                <w:iCs/>
                <w:sz w:val="22"/>
                <w:szCs w:val="22"/>
              </w:rPr>
            </w:pPr>
            <w:r>
              <w:rPr>
                <w:i/>
                <w:iCs/>
                <w:sz w:val="22"/>
                <w:szCs w:val="22"/>
              </w:rPr>
              <w:t xml:space="preserve">Total </w:t>
            </w:r>
          </w:p>
        </w:tc>
        <w:tc>
          <w:tcPr>
            <w:tcW w:w="6325" w:type="dxa"/>
            <w:tcBorders/>
          </w:tcPr>
          <w:p>
            <w:pPr>
              <w:pStyle w:val="ListParagraph"/>
              <w:numPr>
                <w:ilvl w:val="0"/>
                <w:numId w:val="17"/>
              </w:numPr>
              <w:spacing w:lineRule="auto" w:line="240" w:before="0" w:after="0"/>
              <w:contextualSpacing/>
              <w:rPr>
                <w:sz w:val="22"/>
                <w:szCs w:val="22"/>
              </w:rPr>
            </w:pPr>
            <w:r>
              <w:rPr>
                <w:sz w:val="22"/>
                <w:szCs w:val="22"/>
              </w:rPr>
              <w:t>1367 files</w:t>
            </w:r>
          </w:p>
        </w:tc>
      </w:tr>
    </w:tbl>
    <w:p>
      <w:pPr>
        <w:pStyle w:val="Normal"/>
        <w:rPr/>
      </w:pPr>
      <w:r>
        <w:rPr/>
      </w:r>
    </w:p>
    <w:p>
      <w:pPr>
        <w:pStyle w:val="Heading3"/>
        <w:numPr>
          <w:ilvl w:val="2"/>
          <w:numId w:val="2"/>
        </w:numPr>
        <w:ind w:left="0" w:hanging="0"/>
        <w:rPr/>
      </w:pPr>
      <w:bookmarkStart w:id="33" w:name="_Toc97389222"/>
      <w:r>
        <w:rPr/>
        <w:t>SoMeSci Annotations</w:t>
      </w:r>
      <w:bookmarkEnd w:id="33"/>
      <w:r>
        <w:rPr/>
        <w:t xml:space="preserve"> </w:t>
      </w:r>
    </w:p>
    <w:p>
      <w:pPr>
        <w:pStyle w:val="Normal"/>
        <w:rPr/>
      </w:pPr>
      <w:r>
        <w:rPr/>
        <w:t xml:space="preserve">SoMeSci corpus has three main types of annotations that correspond to a type of information related with software tools. These annotations indicate the </w:t>
      </w:r>
      <w:r>
        <w:rPr>
          <w:i/>
          <w:iCs/>
        </w:rPr>
        <w:t>type of software</w:t>
      </w:r>
      <w:r>
        <w:rPr/>
        <w:t xml:space="preserve">, </w:t>
      </w:r>
      <w:r>
        <w:rPr>
          <w:i/>
          <w:iCs/>
        </w:rPr>
        <w:t>type of mention</w:t>
      </w:r>
      <w:r>
        <w:rPr/>
        <w:t xml:space="preserve"> and </w:t>
      </w:r>
      <w:r>
        <w:rPr>
          <w:i/>
          <w:iCs/>
        </w:rPr>
        <w:t>additional information</w:t>
      </w:r>
      <w:r>
        <w:rPr/>
        <w:t xml:space="preserve"> about the software as summarized on the table below:</w:t>
      </w:r>
    </w:p>
    <w:tbl>
      <w:tblPr>
        <w:tblStyle w:val="TableGrid"/>
        <w:tblW w:w="9062" w:type="dxa"/>
        <w:jc w:val="left"/>
        <w:tblInd w:w="0" w:type="dxa"/>
        <w:tblCellMar>
          <w:top w:w="0" w:type="dxa"/>
          <w:left w:w="108" w:type="dxa"/>
          <w:bottom w:w="0" w:type="dxa"/>
          <w:right w:w="108" w:type="dxa"/>
        </w:tblCellMar>
        <w:tblLook w:val="04a0" w:noHBand="0" w:noVBand="1" w:firstColumn="1" w:lastRow="0" w:lastColumn="0" w:firstRow="1"/>
      </w:tblPr>
      <w:tblGrid>
        <w:gridCol w:w="2547"/>
        <w:gridCol w:w="6514"/>
      </w:tblGrid>
      <w:tr>
        <w:trPr/>
        <w:tc>
          <w:tcPr>
            <w:tcW w:w="2547" w:type="dxa"/>
            <w:tcBorders/>
          </w:tcPr>
          <w:p>
            <w:pPr>
              <w:pStyle w:val="Normal"/>
              <w:spacing w:lineRule="auto" w:line="240" w:before="0" w:after="0"/>
              <w:jc w:val="center"/>
              <w:rPr>
                <w:sz w:val="22"/>
                <w:szCs w:val="22"/>
              </w:rPr>
            </w:pPr>
            <w:r>
              <w:rPr>
                <w:sz w:val="22"/>
                <w:szCs w:val="22"/>
              </w:rPr>
              <w:t>software information</w:t>
            </w:r>
          </w:p>
        </w:tc>
        <w:tc>
          <w:tcPr>
            <w:tcW w:w="6514" w:type="dxa"/>
            <w:tcBorders/>
          </w:tcPr>
          <w:p>
            <w:pPr>
              <w:pStyle w:val="Normal"/>
              <w:spacing w:lineRule="auto" w:line="240" w:before="0" w:after="0"/>
              <w:jc w:val="center"/>
              <w:rPr>
                <w:sz w:val="22"/>
                <w:szCs w:val="22"/>
              </w:rPr>
            </w:pPr>
            <w:r>
              <w:rPr>
                <w:sz w:val="22"/>
                <w:szCs w:val="22"/>
              </w:rPr>
              <w:t>Description</w:t>
            </w:r>
          </w:p>
        </w:tc>
      </w:tr>
      <w:tr>
        <w:trPr/>
        <w:tc>
          <w:tcPr>
            <w:tcW w:w="2547" w:type="dxa"/>
            <w:tcBorders/>
          </w:tcPr>
          <w:p>
            <w:pPr>
              <w:pStyle w:val="Normal"/>
              <w:spacing w:lineRule="auto" w:line="240" w:before="0" w:after="0"/>
              <w:rPr>
                <w:sz w:val="22"/>
                <w:szCs w:val="22"/>
              </w:rPr>
            </w:pPr>
            <w:r>
              <w:rPr>
                <w:sz w:val="22"/>
                <w:szCs w:val="22"/>
              </w:rPr>
              <w:t>Type of software</w:t>
            </w:r>
          </w:p>
          <w:p>
            <w:pPr>
              <w:pStyle w:val="Normal"/>
              <w:spacing w:lineRule="auto" w:line="240" w:before="0" w:after="0"/>
              <w:rPr>
                <w:sz w:val="22"/>
                <w:szCs w:val="22"/>
              </w:rPr>
            </w:pPr>
            <w:r>
              <w:rPr>
                <w:sz w:val="22"/>
                <w:szCs w:val="22"/>
              </w:rPr>
              <w:t>(4 - types)</w:t>
            </w:r>
          </w:p>
        </w:tc>
        <w:tc>
          <w:tcPr>
            <w:tcW w:w="6514" w:type="dxa"/>
            <w:tcBorders/>
          </w:tcPr>
          <w:p>
            <w:pPr>
              <w:pStyle w:val="ListParagraph"/>
              <w:numPr>
                <w:ilvl w:val="0"/>
                <w:numId w:val="17"/>
              </w:numPr>
              <w:spacing w:lineRule="auto" w:line="240" w:before="0" w:after="0"/>
              <w:contextualSpacing/>
              <w:rPr>
                <w:sz w:val="22"/>
                <w:szCs w:val="22"/>
              </w:rPr>
            </w:pPr>
            <w:r>
              <w:rPr>
                <w:sz w:val="22"/>
                <w:szCs w:val="22"/>
              </w:rPr>
              <w:t>Application</w:t>
            </w:r>
          </w:p>
          <w:p>
            <w:pPr>
              <w:pStyle w:val="ListParagraph"/>
              <w:numPr>
                <w:ilvl w:val="0"/>
                <w:numId w:val="17"/>
              </w:numPr>
              <w:spacing w:lineRule="auto" w:line="240" w:before="0" w:after="0"/>
              <w:contextualSpacing/>
              <w:rPr>
                <w:sz w:val="22"/>
                <w:szCs w:val="22"/>
              </w:rPr>
            </w:pPr>
            <w:r>
              <w:rPr>
                <w:sz w:val="22"/>
                <w:szCs w:val="22"/>
              </w:rPr>
              <w:t xml:space="preserve">Plugin, </w:t>
            </w:r>
          </w:p>
          <w:p>
            <w:pPr>
              <w:pStyle w:val="ListParagraph"/>
              <w:numPr>
                <w:ilvl w:val="0"/>
                <w:numId w:val="17"/>
              </w:numPr>
              <w:spacing w:lineRule="auto" w:line="240" w:before="0" w:after="0"/>
              <w:contextualSpacing/>
              <w:rPr>
                <w:sz w:val="22"/>
                <w:szCs w:val="22"/>
              </w:rPr>
            </w:pPr>
            <w:r>
              <w:rPr>
                <w:sz w:val="22"/>
                <w:szCs w:val="22"/>
              </w:rPr>
              <w:t xml:space="preserve">Operating System and </w:t>
            </w:r>
          </w:p>
          <w:p>
            <w:pPr>
              <w:pStyle w:val="ListParagraph"/>
              <w:numPr>
                <w:ilvl w:val="0"/>
                <w:numId w:val="17"/>
              </w:numPr>
              <w:spacing w:lineRule="auto" w:line="240" w:before="0" w:after="0"/>
              <w:contextualSpacing/>
              <w:rPr>
                <w:sz w:val="22"/>
                <w:szCs w:val="22"/>
              </w:rPr>
            </w:pPr>
            <w:r>
              <w:rPr>
                <w:sz w:val="22"/>
                <w:szCs w:val="22"/>
              </w:rPr>
              <w:t xml:space="preserve">programming environment  </w:t>
            </w:r>
          </w:p>
        </w:tc>
      </w:tr>
      <w:tr>
        <w:trPr/>
        <w:tc>
          <w:tcPr>
            <w:tcW w:w="2547" w:type="dxa"/>
            <w:tcBorders/>
          </w:tcPr>
          <w:p>
            <w:pPr>
              <w:pStyle w:val="Normal"/>
              <w:spacing w:lineRule="auto" w:line="240" w:before="0" w:after="0"/>
              <w:rPr>
                <w:sz w:val="22"/>
                <w:szCs w:val="22"/>
              </w:rPr>
            </w:pPr>
            <w:r>
              <w:rPr>
                <w:sz w:val="22"/>
                <w:szCs w:val="22"/>
              </w:rPr>
              <w:t xml:space="preserve">Type of mention </w:t>
            </w:r>
          </w:p>
          <w:p>
            <w:pPr>
              <w:pStyle w:val="Normal"/>
              <w:spacing w:lineRule="auto" w:line="240" w:before="0" w:after="0"/>
              <w:rPr>
                <w:sz w:val="22"/>
                <w:szCs w:val="22"/>
              </w:rPr>
            </w:pPr>
            <w:r>
              <w:rPr>
                <w:sz w:val="22"/>
                <w:szCs w:val="22"/>
              </w:rPr>
              <w:t>(4 - types)</w:t>
            </w:r>
          </w:p>
        </w:tc>
        <w:tc>
          <w:tcPr>
            <w:tcW w:w="6514" w:type="dxa"/>
            <w:tcBorders/>
          </w:tcPr>
          <w:p>
            <w:pPr>
              <w:pStyle w:val="ListParagraph"/>
              <w:numPr>
                <w:ilvl w:val="0"/>
                <w:numId w:val="17"/>
              </w:numPr>
              <w:spacing w:lineRule="auto" w:line="240" w:before="0" w:after="0"/>
              <w:contextualSpacing/>
              <w:rPr>
                <w:sz w:val="22"/>
                <w:szCs w:val="22"/>
              </w:rPr>
            </w:pPr>
            <w:r>
              <w:rPr>
                <w:sz w:val="22"/>
                <w:szCs w:val="22"/>
              </w:rPr>
              <w:t xml:space="preserve">describes the software’s appearance in the publications. </w:t>
            </w:r>
          </w:p>
          <w:p>
            <w:pPr>
              <w:pStyle w:val="ListParagraph"/>
              <w:numPr>
                <w:ilvl w:val="0"/>
                <w:numId w:val="17"/>
              </w:numPr>
              <w:spacing w:lineRule="auto" w:line="240" w:before="0" w:after="0"/>
              <w:contextualSpacing/>
              <w:rPr>
                <w:sz w:val="22"/>
                <w:szCs w:val="22"/>
              </w:rPr>
            </w:pPr>
            <w:r>
              <w:rPr>
                <w:i/>
                <w:iCs/>
                <w:sz w:val="22"/>
                <w:szCs w:val="22"/>
              </w:rPr>
              <w:t>Mention</w:t>
            </w:r>
            <w:r>
              <w:rPr>
                <w:sz w:val="22"/>
                <w:szCs w:val="22"/>
              </w:rPr>
              <w:t xml:space="preserve"> – indicates software was just mentioned in the article</w:t>
            </w:r>
          </w:p>
          <w:p>
            <w:pPr>
              <w:pStyle w:val="ListParagraph"/>
              <w:numPr>
                <w:ilvl w:val="0"/>
                <w:numId w:val="17"/>
              </w:numPr>
              <w:spacing w:lineRule="auto" w:line="240" w:before="0" w:after="0"/>
              <w:contextualSpacing/>
              <w:rPr>
                <w:sz w:val="22"/>
                <w:szCs w:val="22"/>
              </w:rPr>
            </w:pPr>
            <w:r>
              <w:rPr>
                <w:i/>
                <w:iCs/>
                <w:sz w:val="22"/>
                <w:szCs w:val="22"/>
              </w:rPr>
              <w:t>Usage</w:t>
            </w:r>
            <w:r>
              <w:rPr>
                <w:sz w:val="22"/>
                <w:szCs w:val="22"/>
              </w:rPr>
              <w:t>- indicates  software was used for some reason</w:t>
            </w:r>
          </w:p>
          <w:p>
            <w:pPr>
              <w:pStyle w:val="ListParagraph"/>
              <w:numPr>
                <w:ilvl w:val="0"/>
                <w:numId w:val="17"/>
              </w:numPr>
              <w:spacing w:lineRule="auto" w:line="240" w:before="0" w:after="0"/>
              <w:contextualSpacing/>
              <w:rPr>
                <w:sz w:val="22"/>
                <w:szCs w:val="22"/>
              </w:rPr>
            </w:pPr>
            <w:r>
              <w:rPr>
                <w:i/>
                <w:iCs/>
                <w:sz w:val="22"/>
                <w:szCs w:val="22"/>
              </w:rPr>
              <w:t>Creation</w:t>
            </w:r>
            <w:r>
              <w:rPr>
                <w:sz w:val="22"/>
                <w:szCs w:val="22"/>
              </w:rPr>
              <w:t xml:space="preserve"> – indicates novel software is produced or introduced </w:t>
            </w:r>
          </w:p>
          <w:p>
            <w:pPr>
              <w:pStyle w:val="ListParagraph"/>
              <w:numPr>
                <w:ilvl w:val="0"/>
                <w:numId w:val="17"/>
              </w:numPr>
              <w:spacing w:lineRule="auto" w:line="240" w:before="0" w:after="0"/>
              <w:contextualSpacing/>
              <w:rPr>
                <w:sz w:val="22"/>
                <w:szCs w:val="22"/>
              </w:rPr>
            </w:pPr>
            <w:r>
              <w:rPr>
                <w:i/>
                <w:iCs/>
                <w:sz w:val="22"/>
                <w:szCs w:val="22"/>
              </w:rPr>
              <w:t>Deposition</w:t>
            </w:r>
            <w:r>
              <w:rPr>
                <w:sz w:val="22"/>
                <w:szCs w:val="22"/>
              </w:rPr>
              <w:t xml:space="preserve"> – indicates deposition of new software in a repository. </w:t>
            </w:r>
          </w:p>
        </w:tc>
      </w:tr>
      <w:tr>
        <w:trPr/>
        <w:tc>
          <w:tcPr>
            <w:tcW w:w="2547" w:type="dxa"/>
            <w:tcBorders/>
          </w:tcPr>
          <w:p>
            <w:pPr>
              <w:pStyle w:val="Normal"/>
              <w:spacing w:lineRule="auto" w:line="240" w:before="0" w:after="0"/>
              <w:rPr>
                <w:sz w:val="22"/>
                <w:szCs w:val="22"/>
              </w:rPr>
            </w:pPr>
            <w:r>
              <w:rPr>
                <w:sz w:val="22"/>
                <w:szCs w:val="22"/>
              </w:rPr>
              <w:t xml:space="preserve">Additional information </w:t>
            </w:r>
          </w:p>
          <w:p>
            <w:pPr>
              <w:pStyle w:val="Normal"/>
              <w:spacing w:lineRule="auto" w:line="240" w:before="0" w:after="0"/>
              <w:rPr>
                <w:sz w:val="22"/>
                <w:szCs w:val="22"/>
              </w:rPr>
            </w:pPr>
            <w:r>
              <w:rPr>
                <w:sz w:val="22"/>
                <w:szCs w:val="22"/>
              </w:rPr>
              <w:t>(9 -types)</w:t>
            </w:r>
          </w:p>
        </w:tc>
        <w:tc>
          <w:tcPr>
            <w:tcW w:w="6514" w:type="dxa"/>
            <w:tcBorders/>
          </w:tcPr>
          <w:p>
            <w:pPr>
              <w:pStyle w:val="ListParagraph"/>
              <w:numPr>
                <w:ilvl w:val="0"/>
                <w:numId w:val="17"/>
              </w:numPr>
              <w:spacing w:lineRule="auto" w:line="240" w:before="0" w:after="0"/>
              <w:contextualSpacing/>
              <w:rPr>
                <w:i/>
                <w:i/>
                <w:iCs/>
                <w:sz w:val="22"/>
                <w:szCs w:val="22"/>
              </w:rPr>
            </w:pPr>
            <w:r>
              <w:rPr>
                <w:i/>
                <w:iCs/>
                <w:sz w:val="22"/>
                <w:szCs w:val="22"/>
              </w:rPr>
              <w:t>Developer</w:t>
            </w:r>
          </w:p>
          <w:p>
            <w:pPr>
              <w:pStyle w:val="ListParagraph"/>
              <w:numPr>
                <w:ilvl w:val="0"/>
                <w:numId w:val="17"/>
              </w:numPr>
              <w:spacing w:lineRule="auto" w:line="240" w:before="0" w:after="0"/>
              <w:contextualSpacing/>
              <w:rPr>
                <w:i/>
                <w:i/>
                <w:iCs/>
                <w:sz w:val="22"/>
                <w:szCs w:val="22"/>
              </w:rPr>
            </w:pPr>
            <w:r>
              <w:rPr>
                <w:i/>
                <w:iCs/>
                <w:sz w:val="22"/>
                <w:szCs w:val="22"/>
              </w:rPr>
              <w:t>Version</w:t>
            </w:r>
          </w:p>
          <w:p>
            <w:pPr>
              <w:pStyle w:val="ListParagraph"/>
              <w:numPr>
                <w:ilvl w:val="0"/>
                <w:numId w:val="17"/>
              </w:numPr>
              <w:spacing w:lineRule="auto" w:line="240" w:before="0" w:after="0"/>
              <w:contextualSpacing/>
              <w:rPr>
                <w:i/>
                <w:i/>
                <w:iCs/>
                <w:sz w:val="22"/>
                <w:szCs w:val="22"/>
              </w:rPr>
            </w:pPr>
            <w:r>
              <w:rPr>
                <w:i/>
                <w:iCs/>
                <w:sz w:val="22"/>
                <w:szCs w:val="22"/>
              </w:rPr>
              <w:t>URL</w:t>
            </w:r>
          </w:p>
          <w:p>
            <w:pPr>
              <w:pStyle w:val="ListParagraph"/>
              <w:numPr>
                <w:ilvl w:val="0"/>
                <w:numId w:val="17"/>
              </w:numPr>
              <w:spacing w:lineRule="auto" w:line="240" w:before="0" w:after="0"/>
              <w:contextualSpacing/>
              <w:rPr>
                <w:i/>
                <w:i/>
                <w:iCs/>
                <w:sz w:val="22"/>
                <w:szCs w:val="22"/>
              </w:rPr>
            </w:pPr>
            <w:r>
              <w:rPr>
                <w:i/>
                <w:iCs/>
                <w:sz w:val="22"/>
                <w:szCs w:val="22"/>
              </w:rPr>
              <w:t>Citation</w:t>
            </w:r>
          </w:p>
          <w:p>
            <w:pPr>
              <w:pStyle w:val="ListParagraph"/>
              <w:numPr>
                <w:ilvl w:val="0"/>
                <w:numId w:val="17"/>
              </w:numPr>
              <w:spacing w:lineRule="auto" w:line="240" w:before="0" w:after="0"/>
              <w:contextualSpacing/>
              <w:rPr>
                <w:i/>
                <w:i/>
                <w:iCs/>
                <w:sz w:val="22"/>
                <w:szCs w:val="22"/>
              </w:rPr>
            </w:pPr>
            <w:r>
              <w:rPr>
                <w:i/>
                <w:iCs/>
                <w:sz w:val="22"/>
                <w:szCs w:val="22"/>
              </w:rPr>
              <w:t xml:space="preserve">Extension </w:t>
            </w:r>
          </w:p>
          <w:p>
            <w:pPr>
              <w:pStyle w:val="ListParagraph"/>
              <w:numPr>
                <w:ilvl w:val="0"/>
                <w:numId w:val="17"/>
              </w:numPr>
              <w:spacing w:lineRule="auto" w:line="240" w:before="0" w:after="0"/>
              <w:contextualSpacing/>
              <w:rPr>
                <w:i/>
                <w:i/>
                <w:iCs/>
                <w:sz w:val="22"/>
                <w:szCs w:val="22"/>
              </w:rPr>
            </w:pPr>
            <w:r>
              <w:rPr>
                <w:i/>
                <w:iCs/>
                <w:sz w:val="22"/>
                <w:szCs w:val="22"/>
              </w:rPr>
              <w:t>Release</w:t>
            </w:r>
          </w:p>
          <w:p>
            <w:pPr>
              <w:pStyle w:val="ListParagraph"/>
              <w:numPr>
                <w:ilvl w:val="0"/>
                <w:numId w:val="17"/>
              </w:numPr>
              <w:spacing w:lineRule="auto" w:line="240" w:before="0" w:after="0"/>
              <w:contextualSpacing/>
              <w:rPr>
                <w:i/>
                <w:i/>
                <w:iCs/>
                <w:sz w:val="22"/>
                <w:szCs w:val="22"/>
              </w:rPr>
            </w:pPr>
            <w:r>
              <w:rPr>
                <w:i/>
                <w:iCs/>
                <w:sz w:val="22"/>
                <w:szCs w:val="22"/>
              </w:rPr>
              <w:t>License</w:t>
            </w:r>
          </w:p>
          <w:p>
            <w:pPr>
              <w:pStyle w:val="ListParagraph"/>
              <w:numPr>
                <w:ilvl w:val="0"/>
                <w:numId w:val="17"/>
              </w:numPr>
              <w:spacing w:lineRule="auto" w:line="240" w:before="0" w:after="0"/>
              <w:contextualSpacing/>
              <w:rPr>
                <w:i/>
                <w:i/>
                <w:iCs/>
                <w:sz w:val="22"/>
                <w:szCs w:val="22"/>
              </w:rPr>
            </w:pPr>
            <w:r>
              <w:rPr>
                <w:i/>
                <w:iCs/>
                <w:sz w:val="22"/>
                <w:szCs w:val="22"/>
              </w:rPr>
              <w:t xml:space="preserve">Abbreviation </w:t>
            </w:r>
          </w:p>
          <w:p>
            <w:pPr>
              <w:pStyle w:val="ListParagraph"/>
              <w:numPr>
                <w:ilvl w:val="0"/>
                <w:numId w:val="17"/>
              </w:numPr>
              <w:spacing w:lineRule="auto" w:line="240" w:before="0" w:after="0"/>
              <w:contextualSpacing/>
              <w:rPr>
                <w:sz w:val="22"/>
                <w:szCs w:val="22"/>
              </w:rPr>
            </w:pPr>
            <w:r>
              <w:rPr>
                <w:i/>
                <w:iCs/>
                <w:sz w:val="22"/>
                <w:szCs w:val="22"/>
              </w:rPr>
              <w:t>Alternative name</w:t>
            </w:r>
          </w:p>
        </w:tc>
      </w:tr>
    </w:tbl>
    <w:p>
      <w:pPr>
        <w:pStyle w:val="Normal"/>
        <w:rPr/>
      </w:pPr>
      <w:r>
        <w:rPr/>
      </w:r>
    </w:p>
    <w:p>
      <w:pPr>
        <w:pStyle w:val="Heading2"/>
        <w:numPr>
          <w:ilvl w:val="1"/>
          <w:numId w:val="2"/>
        </w:numPr>
        <w:rPr/>
      </w:pPr>
      <w:bookmarkStart w:id="34" w:name="_Toc97389223"/>
      <w:r>
        <w:rPr/>
        <w:t>Annotation tool</w:t>
      </w:r>
      <w:bookmarkEnd w:id="34"/>
      <w:r>
        <w:rPr/>
        <w:t xml:space="preserve"> </w:t>
      </w:r>
    </w:p>
    <w:p>
      <w:pPr>
        <w:pStyle w:val="Normal"/>
        <w:rPr/>
      </w:pPr>
      <w:r>
        <w:rPr/>
        <w:t xml:space="preserve">The data set has been annotated using BRAT rapid annotation tool, v.1.3 RRID:SCR_008769, in a Linux 20.4 environment. The annotation tool has been run in a local machine as a CGI application using a browser. </w:t>
      </w:r>
    </w:p>
    <w:p>
      <w:pPr>
        <w:pStyle w:val="Normal"/>
        <w:jc w:val="center"/>
        <w:rPr/>
      </w:pPr>
      <w:r>
        <w:rPr/>
        <w:drawing>
          <wp:inline distT="0" distB="0" distL="0" distR="0">
            <wp:extent cx="3609975" cy="1926590"/>
            <wp:effectExtent l="0" t="0" r="0" b="0"/>
            <wp:docPr id="31"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descr="Graphical user interface, text, application&#10;&#10;Description automatically generated"/>
                    <pic:cNvPicPr>
                      <a:picLocks noChangeAspect="1" noChangeArrowheads="1"/>
                    </pic:cNvPicPr>
                  </pic:nvPicPr>
                  <pic:blipFill>
                    <a:blip r:embed="rId18"/>
                    <a:stretch>
                      <a:fillRect/>
                    </a:stretch>
                  </pic:blipFill>
                  <pic:spPr bwMode="auto">
                    <a:xfrm>
                      <a:off x="0" y="0"/>
                      <a:ext cx="3609975" cy="1926590"/>
                    </a:xfrm>
                    <a:prstGeom prst="rect">
                      <a:avLst/>
                    </a:prstGeom>
                  </pic:spPr>
                </pic:pic>
              </a:graphicData>
            </a:graphic>
          </wp:inline>
        </w:drawing>
      </w:r>
    </w:p>
    <w:p>
      <w:pPr>
        <w:pStyle w:val="Normal"/>
        <w:rPr/>
      </w:pPr>
      <w:r>
        <w:rPr/>
      </w:r>
    </w:p>
    <w:p>
      <w:pPr>
        <w:pStyle w:val="Heading3"/>
        <w:numPr>
          <w:ilvl w:val="2"/>
          <w:numId w:val="2"/>
        </w:numPr>
        <w:ind w:left="0" w:hanging="0"/>
        <w:rPr/>
      </w:pPr>
      <w:bookmarkStart w:id="35" w:name="_Toc97389224"/>
      <w:r>
        <w:rPr/>
        <w:t>Annotation of SoMeSci with software purpose labels</w:t>
      </w:r>
      <w:bookmarkEnd w:id="35"/>
    </w:p>
    <w:p>
      <w:pPr>
        <w:pStyle w:val="Normal"/>
        <w:rPr/>
      </w:pPr>
      <w:r>
        <w:rPr/>
        <w:t xml:space="preserve">SoMeSci corpus has been extended with annotations of eight classes of purpose of software usage labels identified in the earlier section. Since using software for a particular purpose only refers to the usage of a software, only usage labels has been further labelled with software purpose. The figure below shows SoMeSci data set before and after software purpose annotations. </w:t>
      </w:r>
    </w:p>
    <w:p>
      <w:pPr>
        <w:pStyle w:val="Normal"/>
        <w:rPr/>
      </w:pPr>
      <w:r>
        <w:rPr/>
      </w:r>
    </w:p>
    <w:p>
      <w:pPr>
        <w:pStyle w:val="Normal"/>
        <w:rPr/>
      </w:pPr>
      <w:r>
        <w:rPr/>
        <w:drawing>
          <wp:inline distT="0" distB="0" distL="0" distR="0">
            <wp:extent cx="5760720" cy="640715"/>
            <wp:effectExtent l="0" t="0" r="0" b="0"/>
            <wp:docPr id="32"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7" descr=""/>
                    <pic:cNvPicPr>
                      <a:picLocks noChangeAspect="1" noChangeArrowheads="1"/>
                    </pic:cNvPicPr>
                  </pic:nvPicPr>
                  <pic:blipFill>
                    <a:blip r:embed="rId19"/>
                    <a:stretch>
                      <a:fillRect/>
                    </a:stretch>
                  </pic:blipFill>
                  <pic:spPr bwMode="auto">
                    <a:xfrm>
                      <a:off x="0" y="0"/>
                      <a:ext cx="5760720" cy="640715"/>
                    </a:xfrm>
                    <a:prstGeom prst="rect">
                      <a:avLst/>
                    </a:prstGeom>
                  </pic:spPr>
                </pic:pic>
              </a:graphicData>
            </a:graphic>
          </wp:inline>
        </w:drawing>
      </w:r>
    </w:p>
    <w:p>
      <w:pPr>
        <w:pStyle w:val="Normal"/>
        <w:rPr/>
      </w:pPr>
      <w:r>
        <w:rPr/>
      </w:r>
    </w:p>
    <w:p>
      <w:pPr>
        <w:pStyle w:val="Normal"/>
        <w:rPr/>
      </w:pPr>
      <w:r>
        <w:rPr/>
        <w:drawing>
          <wp:inline distT="0" distB="0" distL="0" distR="0">
            <wp:extent cx="5760720" cy="1029335"/>
            <wp:effectExtent l="0" t="0" r="0" b="0"/>
            <wp:docPr id="3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3" descr="A picture containing text&#10;&#10;Description automatically generated"/>
                    <pic:cNvPicPr>
                      <a:picLocks noChangeAspect="1" noChangeArrowheads="1"/>
                    </pic:cNvPicPr>
                  </pic:nvPicPr>
                  <pic:blipFill>
                    <a:blip r:embed="rId20"/>
                    <a:stretch>
                      <a:fillRect/>
                    </a:stretch>
                  </pic:blipFill>
                  <pic:spPr bwMode="auto">
                    <a:xfrm>
                      <a:off x="0" y="0"/>
                      <a:ext cx="5760720" cy="1029335"/>
                    </a:xfrm>
                    <a:prstGeom prst="rect">
                      <a:avLst/>
                    </a:prstGeom>
                  </pic:spPr>
                </pic:pic>
              </a:graphicData>
            </a:graphic>
          </wp:inline>
        </w:drawing>
      </w:r>
    </w:p>
    <w:p>
      <w:pPr>
        <w:pStyle w:val="Heading3"/>
        <w:numPr>
          <w:ilvl w:val="2"/>
          <w:numId w:val="2"/>
        </w:numPr>
        <w:ind w:left="0" w:hanging="0"/>
        <w:rPr/>
      </w:pPr>
      <w:bookmarkStart w:id="36" w:name="_Toc97389225"/>
      <w:r>
        <w:rPr/>
        <w:t>Assumptions in the annotation</w:t>
      </w:r>
      <w:bookmarkEnd w:id="36"/>
      <w:r>
        <w:rPr/>
        <w:t xml:space="preserve"> </w:t>
      </w:r>
    </w:p>
    <w:p>
      <w:pPr>
        <w:pStyle w:val="Normal"/>
        <w:rPr/>
      </w:pPr>
      <w:r>
        <w:rPr/>
        <w:t xml:space="preserve">For the sake of simplicity, certain types of software usages have been assigned the same class of software purpose annotation. For example, modelling might refer to graphical modelling of an object using CAD software or it might also refer to mathematical representation of a given problem.  All such variants of modelling tasks have been assigned “modelling” as a label without differentiating specific variants. </w:t>
      </w:r>
    </w:p>
    <w:p>
      <w:pPr>
        <w:pStyle w:val="Heading3"/>
        <w:numPr>
          <w:ilvl w:val="2"/>
          <w:numId w:val="2"/>
        </w:numPr>
        <w:ind w:left="0" w:hanging="0"/>
        <w:rPr/>
      </w:pPr>
      <w:bookmarkStart w:id="37" w:name="_Toc97389226"/>
      <w:r>
        <w:rPr/>
        <w:t>Challenges during Annotation</w:t>
      </w:r>
      <w:bookmarkEnd w:id="37"/>
      <w:r>
        <w:rPr/>
        <w:t xml:space="preserve"> </w:t>
      </w:r>
    </w:p>
    <w:p>
      <w:pPr>
        <w:pStyle w:val="Normal"/>
        <w:rPr/>
      </w:pPr>
      <w:r>
        <w:rPr/>
        <w:t xml:space="preserve">Annotations has been carried out in a such way by deciding on each context which software purpose annotation is more important or based on the general goal of the software usage. For example, FlexArray software on the figure below, has been annotated with software purpose analysis even though the same software was used for visualization purpose as well. This is because on this context analysis is more important than visualization and essentially visualization could also be interpreted as one kind of analysis. In addition, specific definition of each of software usage purposes has been also taken into account. </w:t>
      </w:r>
    </w:p>
    <w:p>
      <w:pPr>
        <w:pStyle w:val="Normal"/>
        <w:rPr/>
      </w:pPr>
      <w:r>
        <w:rPr/>
      </w:r>
    </w:p>
    <w:p>
      <w:pPr>
        <w:pStyle w:val="Normal"/>
        <w:rPr/>
      </w:pPr>
      <w:r>
        <w:rPr/>
        <w:drawing>
          <wp:inline distT="0" distB="0" distL="0" distR="0">
            <wp:extent cx="5760720" cy="576580"/>
            <wp:effectExtent l="0" t="0" r="0" b="0"/>
            <wp:docPr id="34"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0" descr=""/>
                    <pic:cNvPicPr>
                      <a:picLocks noChangeAspect="1" noChangeArrowheads="1"/>
                    </pic:cNvPicPr>
                  </pic:nvPicPr>
                  <pic:blipFill>
                    <a:blip r:embed="rId21"/>
                    <a:stretch>
                      <a:fillRect/>
                    </a:stretch>
                  </pic:blipFill>
                  <pic:spPr bwMode="auto">
                    <a:xfrm>
                      <a:off x="0" y="0"/>
                      <a:ext cx="5760720" cy="576580"/>
                    </a:xfrm>
                    <a:prstGeom prst="rect">
                      <a:avLst/>
                    </a:prstGeom>
                  </pic:spPr>
                </pic:pic>
              </a:graphicData>
            </a:graphic>
          </wp:inline>
        </w:drawing>
      </w:r>
    </w:p>
    <w:p>
      <w:pPr>
        <w:pStyle w:val="Normal"/>
        <w:rPr/>
      </w:pPr>
      <w:r>
        <w:rPr/>
      </w:r>
    </w:p>
    <w:p>
      <w:pPr>
        <w:pStyle w:val="Normal"/>
        <w:rPr/>
      </w:pPr>
      <w:r>
        <w:rPr/>
        <w:t xml:space="preserve">However, annotation of software usage statements was not often straightforward. This is because, in some instances, purpose of software usage appears to be ambiguous. For example a software used counting or quantification can be assigned a software purpose label of  data collection but it is also possible to treat those tasks like analysis. Therefore such cases annotation of purpose label might become subjective, might affect the Inter-rater-reliability agreements and the  over all annotation quality.  </w:t>
      </w:r>
    </w:p>
    <w:p>
      <w:pPr>
        <w:pStyle w:val="Normal"/>
        <w:rPr/>
      </w:pPr>
      <w:r>
        <w:rPr/>
        <w:t xml:space="preserve">The other challenge of annotation was difficulty arising from limited domain knowledge. </w:t>
      </w:r>
    </w:p>
    <w:p>
      <w:pPr>
        <w:pStyle w:val="Heading2"/>
        <w:numPr>
          <w:ilvl w:val="1"/>
          <w:numId w:val="2"/>
        </w:numPr>
        <w:rPr/>
      </w:pPr>
      <w:bookmarkStart w:id="38" w:name="_Toc97389227"/>
      <w:r>
        <w:rPr/>
        <w:t>Data Pre-processing</w:t>
      </w:r>
      <w:bookmarkEnd w:id="38"/>
      <w:r>
        <w:rPr/>
        <w:t xml:space="preserve"> </w:t>
      </w:r>
    </w:p>
    <w:p>
      <w:pPr>
        <w:pStyle w:val="Normal"/>
        <w:rPr/>
      </w:pPr>
      <w:r>
        <w:rPr/>
        <w:t xml:space="preserve">Pre-processing of the data set has been carried out to ensure the integrity of our data set before using it in the classifier. The data pre-processing tasks handled annotation errors, merging software-purpose labels with software-usage labels, transforming and splitting of data set. </w:t>
      </w:r>
    </w:p>
    <w:p>
      <w:pPr>
        <w:pStyle w:val="Heading3"/>
        <w:numPr>
          <w:ilvl w:val="2"/>
          <w:numId w:val="2"/>
        </w:numPr>
        <w:ind w:left="0" w:hanging="0"/>
        <w:rPr/>
      </w:pPr>
      <w:bookmarkStart w:id="39" w:name="_Toc97389228"/>
      <w:r>
        <w:rPr/>
        <w:t>Handling annotation errors and missing annotations</w:t>
      </w:r>
      <w:bookmarkEnd w:id="39"/>
      <w:r>
        <w:rPr/>
        <w:t xml:space="preserve"> </w:t>
      </w:r>
    </w:p>
    <w:p>
      <w:pPr>
        <w:pStyle w:val="Normal"/>
        <w:rPr/>
      </w:pPr>
      <w:r>
        <w:rPr/>
        <w:t xml:space="preserve">As described in the above table, the four types of software mentions in the SoMeSci are </w:t>
      </w:r>
      <w:r>
        <w:rPr>
          <w:i/>
          <w:iCs/>
        </w:rPr>
        <w:t>mention, usage, creation</w:t>
      </w:r>
      <w:r>
        <w:rPr/>
        <w:t xml:space="preserve"> and </w:t>
      </w:r>
      <w:r>
        <w:rPr>
          <w:i/>
          <w:iCs/>
        </w:rPr>
        <w:t>deposition</w:t>
      </w:r>
      <w:r>
        <w:rPr/>
        <w:t xml:space="preserve">. The main goal of annotating the data set was to assign corresponding </w:t>
      </w:r>
      <w:r>
        <w:rPr>
          <w:i/>
          <w:iCs/>
        </w:rPr>
        <w:t>purpose</w:t>
      </w:r>
      <w:r>
        <w:rPr/>
        <w:t xml:space="preserve"> of software usage label to each instance of software </w:t>
      </w:r>
      <w:r>
        <w:rPr>
          <w:i/>
          <w:iCs/>
        </w:rPr>
        <w:t>usage</w:t>
      </w:r>
      <w:r>
        <w:rPr/>
        <w:t xml:space="preserve"> but not for </w:t>
      </w:r>
      <w:r>
        <w:rPr>
          <w:i/>
          <w:iCs/>
        </w:rPr>
        <w:t>mention</w:t>
      </w:r>
      <w:r>
        <w:rPr/>
        <w:t xml:space="preserve">, </w:t>
      </w:r>
      <w:r>
        <w:rPr>
          <w:i/>
          <w:iCs/>
        </w:rPr>
        <w:t>creation</w:t>
      </w:r>
      <w:r>
        <w:rPr/>
        <w:t xml:space="preserve"> and </w:t>
      </w:r>
      <w:r>
        <w:rPr>
          <w:i/>
          <w:iCs/>
        </w:rPr>
        <w:t>deposition</w:t>
      </w:r>
      <w:r>
        <w:rPr/>
        <w:t xml:space="preserve">. However, due to an error there were some instances of software </w:t>
      </w:r>
      <w:r>
        <w:rPr>
          <w:i/>
          <w:iCs/>
        </w:rPr>
        <w:t xml:space="preserve">mention </w:t>
      </w:r>
      <w:r>
        <w:rPr/>
        <w:t xml:space="preserve">that has been annotated with software purpose. In addition to this, there were also some instances of </w:t>
      </w:r>
      <w:r>
        <w:rPr>
          <w:i/>
          <w:iCs/>
        </w:rPr>
        <w:t xml:space="preserve">usage, </w:t>
      </w:r>
      <w:r>
        <w:rPr/>
        <w:t xml:space="preserve">that has not been annotated and intentionally skipped because of the purpose of software usage did not seem to be clear. </w:t>
      </w:r>
    </w:p>
    <w:p>
      <w:pPr>
        <w:pStyle w:val="Normal"/>
        <w:rPr/>
      </w:pPr>
      <w:r>
        <w:rPr/>
        <w:t xml:space="preserve">Therefore, all instances of wrong or missing annotations have been identified automatically to ensure the integrity of </w:t>
      </w:r>
      <w:r>
        <w:rPr>
          <w:sz w:val="24"/>
          <w:szCs w:val="24"/>
          <w:lang w:val="en-US"/>
        </w:rPr>
        <w:t>training</w:t>
      </w:r>
      <w:r>
        <w:rPr/>
        <w:t xml:space="preserve"> data set. After identifying the list of files and instances of annotations with an error or skipped annotations, all errors have been rectified and skipped annotations has been handled.  </w:t>
      </w:r>
      <w:r>
        <w:rPr/>
        <w:t>The python code for automatic identification of annotation errors has been listed under appendix B.</w:t>
      </w:r>
    </w:p>
    <w:p>
      <w:pPr>
        <w:pStyle w:val="Heading3"/>
        <w:numPr>
          <w:ilvl w:val="2"/>
          <w:numId w:val="2"/>
        </w:numPr>
        <w:ind w:left="0" w:hanging="0"/>
        <w:rPr/>
      </w:pPr>
      <w:bookmarkStart w:id="40" w:name="_Toc97389229"/>
      <w:r>
        <w:rPr/>
        <w:t>Merging annotations</w:t>
      </w:r>
      <w:bookmarkEnd w:id="40"/>
      <w:r>
        <w:rPr/>
        <w:t xml:space="preserve">  </w:t>
      </w:r>
    </w:p>
    <w:p>
      <w:pPr>
        <w:pStyle w:val="Normal"/>
        <w:rPr/>
      </w:pPr>
      <w:r>
        <w:rPr/>
        <w:t xml:space="preserve">After handing all annotation errors and missing labels, annotations of software usage have been merged with annotations of software purpose mainly for two reasons. The first is to fix annotation error message that is displayed on the BRAT tool. The error message is displayed because more than one annotation per a token is not supported by the annotation tool. </w:t>
      </w:r>
    </w:p>
    <w:p>
      <w:pPr>
        <w:pStyle w:val="Normal"/>
        <w:rPr/>
      </w:pPr>
      <w:r>
        <w:rPr/>
        <w:t xml:space="preserve">The other reason for merging annotations is to take advantage of legacy code, ariclenizer, which will transform data format from BRAT’s  stand-off format  into IOB format which is desirable for training purpose. </w:t>
      </w:r>
      <w:r>
        <w:rPr/>
        <w:t>The python code for merging annotations has been listed on the appendix C.</w:t>
      </w:r>
    </w:p>
    <w:p>
      <w:pPr>
        <w:pStyle w:val="Normal"/>
        <w:rPr/>
      </w:pPr>
      <w:r>
        <w:rPr/>
        <w:drawing>
          <wp:inline distT="0" distB="0" distL="0" distR="0">
            <wp:extent cx="5760720" cy="502285"/>
            <wp:effectExtent l="0" t="0" r="0" b="0"/>
            <wp:docPr id="35"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1" descr=""/>
                    <pic:cNvPicPr>
                      <a:picLocks noChangeAspect="1" noChangeArrowheads="1"/>
                    </pic:cNvPicPr>
                  </pic:nvPicPr>
                  <pic:blipFill>
                    <a:blip r:embed="rId22"/>
                    <a:stretch>
                      <a:fillRect/>
                    </a:stretch>
                  </pic:blipFill>
                  <pic:spPr bwMode="auto">
                    <a:xfrm>
                      <a:off x="0" y="0"/>
                      <a:ext cx="5760720" cy="502285"/>
                    </a:xfrm>
                    <a:prstGeom prst="rect">
                      <a:avLst/>
                    </a:prstGeom>
                  </pic:spPr>
                </pic:pic>
              </a:graphicData>
            </a:graphic>
          </wp:inline>
        </w:drawing>
      </w:r>
    </w:p>
    <w:p>
      <w:pPr>
        <w:pStyle w:val="Normal"/>
        <w:rPr/>
      </w:pPr>
      <w:r>
        <w:rPr/>
        <w:drawing>
          <wp:inline distT="0" distB="0" distL="0" distR="0">
            <wp:extent cx="5760720" cy="534035"/>
            <wp:effectExtent l="0" t="0" r="0" b="0"/>
            <wp:docPr id="36"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2" descr=""/>
                    <pic:cNvPicPr>
                      <a:picLocks noChangeAspect="1" noChangeArrowheads="1"/>
                    </pic:cNvPicPr>
                  </pic:nvPicPr>
                  <pic:blipFill>
                    <a:blip r:embed="rId23"/>
                    <a:stretch>
                      <a:fillRect/>
                    </a:stretch>
                  </pic:blipFill>
                  <pic:spPr bwMode="auto">
                    <a:xfrm>
                      <a:off x="0" y="0"/>
                      <a:ext cx="5760720" cy="534035"/>
                    </a:xfrm>
                    <a:prstGeom prst="rect">
                      <a:avLst/>
                    </a:prstGeom>
                  </pic:spPr>
                </pic:pic>
              </a:graphicData>
            </a:graphic>
          </wp:inline>
        </w:drawing>
      </w:r>
    </w:p>
    <w:p>
      <w:pPr>
        <w:pStyle w:val="Heading3"/>
        <w:numPr>
          <w:ilvl w:val="2"/>
          <w:numId w:val="2"/>
        </w:numPr>
        <w:ind w:left="0" w:hanging="0"/>
        <w:rPr/>
      </w:pPr>
      <w:bookmarkStart w:id="41" w:name="_Toc97389230"/>
      <w:r>
        <w:rPr/>
        <w:t>Transformation to IOB format</w:t>
      </w:r>
      <w:bookmarkEnd w:id="41"/>
      <w:r>
        <w:rPr/>
        <w:t xml:space="preserve"> </w:t>
      </w:r>
    </w:p>
    <w:p>
      <w:pPr>
        <w:pStyle w:val="Normal"/>
        <w:rPr/>
      </w:pPr>
      <w:r>
        <w:rPr/>
        <w:t xml:space="preserve">After merging software usage and purpose labels, transformation of data into IOB format{enwiki:1041803321} has been carried out using articlenizer (link to articlenizer). Picture below shows the data format before and after transformation. </w:t>
      </w:r>
    </w:p>
    <w:p>
      <w:pPr>
        <w:pStyle w:val="Normal"/>
        <w:rPr/>
      </w:pPr>
      <w:r>
        <w:rPr/>
        <w:drawing>
          <wp:inline distT="0" distB="0" distL="0" distR="0">
            <wp:extent cx="5760720" cy="534035"/>
            <wp:effectExtent l="0" t="0" r="0" b="0"/>
            <wp:docPr id="37"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9" descr=""/>
                    <pic:cNvPicPr>
                      <a:picLocks noChangeAspect="1" noChangeArrowheads="1"/>
                    </pic:cNvPicPr>
                  </pic:nvPicPr>
                  <pic:blipFill>
                    <a:blip r:embed="rId24"/>
                    <a:stretch>
                      <a:fillRect/>
                    </a:stretch>
                  </pic:blipFill>
                  <pic:spPr bwMode="auto">
                    <a:xfrm>
                      <a:off x="0" y="0"/>
                      <a:ext cx="5760720" cy="534035"/>
                    </a:xfrm>
                    <a:prstGeom prst="rect">
                      <a:avLst/>
                    </a:prstGeom>
                  </pic:spPr>
                </pic:pic>
              </a:graphicData>
            </a:graphic>
          </wp:inline>
        </w:drawing>
      </w:r>
    </w:p>
    <w:p>
      <w:pPr>
        <w:pStyle w:val="Normal"/>
        <w:rPr/>
      </w:pPr>
      <w:r>
        <w:rPr/>
      </w:r>
    </w:p>
    <w:p>
      <w:pPr>
        <w:pStyle w:val="Normal"/>
        <w:rPr/>
      </w:pPr>
      <w:r>
        <w:rPr/>
        <w:drawing>
          <wp:inline distT="0" distB="0" distL="0" distR="0">
            <wp:extent cx="5760720" cy="284480"/>
            <wp:effectExtent l="0" t="0" r="0" b="0"/>
            <wp:docPr id="38"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8" descr=""/>
                    <pic:cNvPicPr>
                      <a:picLocks noChangeAspect="1" noChangeArrowheads="1"/>
                    </pic:cNvPicPr>
                  </pic:nvPicPr>
                  <pic:blipFill>
                    <a:blip r:embed="rId25"/>
                    <a:stretch>
                      <a:fillRect/>
                    </a:stretch>
                  </pic:blipFill>
                  <pic:spPr bwMode="auto">
                    <a:xfrm>
                      <a:off x="0" y="0"/>
                      <a:ext cx="5760720" cy="284480"/>
                    </a:xfrm>
                    <a:prstGeom prst="rect">
                      <a:avLst/>
                    </a:prstGeom>
                  </pic:spPr>
                </pic:pic>
              </a:graphicData>
            </a:graphic>
          </wp:inline>
        </w:drawing>
      </w:r>
    </w:p>
    <w:p>
      <w:pPr>
        <w:pStyle w:val="Normal"/>
        <w:rPr/>
      </w:pPr>
      <w:r>
        <w:rPr/>
      </w:r>
    </w:p>
    <w:p>
      <w:pPr>
        <w:pStyle w:val="Heading3"/>
        <w:numPr>
          <w:ilvl w:val="2"/>
          <w:numId w:val="2"/>
        </w:numPr>
        <w:ind w:left="0" w:hanging="0"/>
        <w:rPr/>
      </w:pPr>
      <w:bookmarkStart w:id="42" w:name="_Toc97389231"/>
      <w:r>
        <w:rPr/>
        <w:t>Data Splitting</w:t>
      </w:r>
      <w:bookmarkEnd w:id="42"/>
      <w:r>
        <w:rPr/>
        <w:t xml:space="preserve"> </w:t>
      </w:r>
    </w:p>
    <w:p>
      <w:pPr>
        <w:pStyle w:val="Normal"/>
        <w:rPr/>
      </w:pPr>
      <w:r>
        <w:rPr/>
        <w:t>After the data has been transformed into the IOB format, it has been further split into training, development and test set in 60:20:20 ratio.</w:t>
      </w:r>
    </w:p>
    <w:p>
      <w:pPr>
        <w:pStyle w:val="Heading2"/>
        <w:numPr>
          <w:ilvl w:val="1"/>
          <w:numId w:val="2"/>
        </w:numPr>
        <w:rPr/>
      </w:pPr>
      <w:bookmarkStart w:id="43" w:name="_Toc97389232"/>
      <w:r>
        <w:rPr/>
        <w:t>Analysis of Annotated Data</w:t>
      </w:r>
      <w:bookmarkEnd w:id="43"/>
    </w:p>
    <w:p>
      <w:pPr>
        <w:pStyle w:val="Normal"/>
        <w:rPr/>
      </w:pPr>
      <w:r>
        <w:rPr/>
        <w:t xml:space="preserve">Analysis of cleaned SoMeSci data set has been carried out to find a deeper insight about the training data. </w:t>
      </w:r>
    </w:p>
    <w:p>
      <w:pPr>
        <w:pStyle w:val="Heading3"/>
        <w:numPr>
          <w:ilvl w:val="2"/>
          <w:numId w:val="2"/>
        </w:numPr>
        <w:ind w:left="0" w:hanging="0"/>
        <w:rPr/>
      </w:pPr>
      <w:bookmarkStart w:id="44" w:name="_Toc97389233"/>
      <w:r>
        <w:rPr/>
        <w:t>Co-reference resolution of software entities</w:t>
      </w:r>
      <w:bookmarkEnd w:id="44"/>
      <w:r>
        <w:rPr/>
        <w:t xml:space="preserve"> </w:t>
      </w:r>
    </w:p>
    <w:p>
      <w:pPr>
        <w:pStyle w:val="Normal"/>
        <w:rPr/>
      </w:pPr>
      <w:r>
        <w:rPr/>
        <w:t xml:space="preserve">The base line for the analysis of the data set was to carry out disambiguation of software names. This was particularly important because there is large degree of variation in software names. Using list of software name with corresponding </w:t>
      </w:r>
      <w:hyperlink r:id="rId26">
        <w:r>
          <w:rPr>
            <w:rStyle w:val="InternetLink"/>
          </w:rPr>
          <w:t>URL</w:t>
        </w:r>
      </w:hyperlink>
      <w:r>
        <w:rPr/>
        <w:t>, software mention instances have been disambiguated from each other and all software name variations that refer to the same entity have been given the same name. Figure below shows name variations for MATLAB software, in which all instances resolve to the same URL i.e. entities referring to the same software. All variations of names has been replaced by the first “Matlab” in this case.</w:t>
      </w:r>
    </w:p>
    <w:p>
      <w:pPr>
        <w:pStyle w:val="Normal"/>
        <w:rPr/>
      </w:pPr>
      <w:r>
        <w:rPr/>
        <w:drawing>
          <wp:inline distT="0" distB="0" distL="0" distR="0">
            <wp:extent cx="5760720" cy="1320800"/>
            <wp:effectExtent l="0" t="0" r="0" b="0"/>
            <wp:docPr id="39"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4" descr="Text&#10;&#10;Description automatically generated"/>
                    <pic:cNvPicPr>
                      <a:picLocks noChangeAspect="1" noChangeArrowheads="1"/>
                    </pic:cNvPicPr>
                  </pic:nvPicPr>
                  <pic:blipFill>
                    <a:blip r:embed="rId27"/>
                    <a:stretch>
                      <a:fillRect/>
                    </a:stretch>
                  </pic:blipFill>
                  <pic:spPr bwMode="auto">
                    <a:xfrm>
                      <a:off x="0" y="0"/>
                      <a:ext cx="5760720" cy="1320800"/>
                    </a:xfrm>
                    <a:prstGeom prst="rect">
                      <a:avLst/>
                    </a:prstGeom>
                  </pic:spPr>
                </pic:pic>
              </a:graphicData>
            </a:graphic>
          </wp:inline>
        </w:drawing>
      </w:r>
      <w:r>
        <w:rPr/>
        <w:t xml:space="preserve"> </w:t>
      </w:r>
    </w:p>
    <w:p>
      <w:pPr>
        <w:pStyle w:val="Normal"/>
        <w:rPr/>
      </w:pPr>
      <w:r>
        <w:rPr/>
      </w:r>
    </w:p>
    <w:p>
      <w:pPr>
        <w:pStyle w:val="Heading3"/>
        <w:numPr>
          <w:ilvl w:val="2"/>
          <w:numId w:val="2"/>
        </w:numPr>
        <w:ind w:left="0" w:hanging="0"/>
        <w:rPr/>
      </w:pPr>
      <w:r>
        <w:rPr/>
        <w:t xml:space="preserve"> </w:t>
      </w:r>
      <w:bookmarkStart w:id="45" w:name="_Toc97389234"/>
      <w:r>
        <w:rPr/>
        <w:t>Analysis results</w:t>
      </w:r>
      <w:bookmarkEnd w:id="45"/>
      <w:r>
        <w:rPr/>
        <w:t xml:space="preserve"> </w:t>
      </w:r>
    </w:p>
    <w:p>
      <w:pPr>
        <w:pStyle w:val="Normal"/>
        <w:rPr/>
      </w:pPr>
      <w:r>
        <w:rPr/>
        <w:t xml:space="preserve">According to the analysis results, the top 3 software by number of software name mention count through out the list of articles in PubMed and PLoS data set are: PASW, GNU-R and STATA.  </w:t>
      </w:r>
    </w:p>
    <w:p>
      <w:pPr>
        <w:pStyle w:val="Normal"/>
        <w:rPr/>
      </w:pPr>
      <w:r>
        <w:rPr/>
        <w:drawing>
          <wp:inline distT="0" distB="0" distL="0" distR="0">
            <wp:extent cx="5642610" cy="2720340"/>
            <wp:effectExtent l="0" t="0" r="0" b="0"/>
            <wp:docPr id="40"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2" descr="Chart&#10;&#10;Description automatically generated"/>
                    <pic:cNvPicPr>
                      <a:picLocks noChangeAspect="1" noChangeArrowheads="1"/>
                    </pic:cNvPicPr>
                  </pic:nvPicPr>
                  <pic:blipFill>
                    <a:blip r:embed="rId28"/>
                    <a:srcRect l="1193" t="2386" r="862" b="3165"/>
                    <a:stretch>
                      <a:fillRect/>
                    </a:stretch>
                  </pic:blipFill>
                  <pic:spPr bwMode="auto">
                    <a:xfrm>
                      <a:off x="0" y="0"/>
                      <a:ext cx="5642610" cy="2720340"/>
                    </a:xfrm>
                    <a:prstGeom prst="rect">
                      <a:avLst/>
                    </a:prstGeom>
                  </pic:spPr>
                </pic:pic>
              </a:graphicData>
            </a:graphic>
          </wp:inline>
        </w:drawing>
      </w:r>
    </w:p>
    <w:p>
      <w:pPr>
        <w:pStyle w:val="Normal"/>
        <w:rPr/>
      </w:pPr>
      <w:r>
        <w:rPr/>
        <w:t xml:space="preserve">Data set analysis result from the perspective of purpose of software usage indicates that, the most common </w:t>
      </w:r>
      <w:r>
        <w:rPr>
          <w:i/>
          <w:iCs/>
        </w:rPr>
        <w:t>purpose</w:t>
      </w:r>
      <w:r>
        <w:rPr/>
        <w:t xml:space="preserve"> of software usage are: </w:t>
      </w:r>
      <w:r>
        <w:rPr>
          <w:i/>
          <w:iCs/>
        </w:rPr>
        <w:t>Analysis</w:t>
      </w:r>
      <w:r>
        <w:rPr/>
        <w:t xml:space="preserve">, </w:t>
      </w:r>
      <w:r>
        <w:rPr>
          <w:i/>
          <w:iCs/>
        </w:rPr>
        <w:t>Data pre-processing</w:t>
      </w:r>
      <w:r>
        <w:rPr/>
        <w:t xml:space="preserve">, </w:t>
      </w:r>
      <w:r>
        <w:rPr>
          <w:i/>
          <w:iCs/>
        </w:rPr>
        <w:t>Data collection</w:t>
      </w:r>
      <w:r>
        <w:rPr/>
        <w:t xml:space="preserve"> and </w:t>
      </w:r>
      <w:r>
        <w:rPr>
          <w:i/>
          <w:iCs/>
        </w:rPr>
        <w:t>modelling</w:t>
      </w:r>
      <w:r>
        <w:rPr/>
        <w:t xml:space="preserve"> where as the least common are </w:t>
      </w:r>
      <w:r>
        <w:rPr>
          <w:i/>
          <w:iCs/>
        </w:rPr>
        <w:t>simulation</w:t>
      </w:r>
      <w:r>
        <w:rPr/>
        <w:t xml:space="preserve"> and </w:t>
      </w:r>
      <w:r>
        <w:rPr>
          <w:i/>
          <w:iCs/>
        </w:rPr>
        <w:t>stimulation</w:t>
      </w:r>
      <w:r>
        <w:rPr/>
        <w:t xml:space="preserve">. </w:t>
      </w:r>
    </w:p>
    <w:p>
      <w:pPr>
        <w:pStyle w:val="Normal"/>
        <w:jc w:val="center"/>
        <w:rPr/>
      </w:pPr>
      <w:r>
        <w:rPr/>
        <mc:AlternateContent>
          <mc:Choice Requires="wps">
            <w:drawing>
              <wp:anchor behindDoc="0" distT="0" distB="0" distL="0" distR="0" simplePos="0" locked="0" layoutInCell="1" allowOverlap="1" relativeHeight="10" wp14:anchorId="4A271286">
                <wp:simplePos x="0" y="0"/>
                <wp:positionH relativeFrom="column">
                  <wp:posOffset>-635</wp:posOffset>
                </wp:positionH>
                <wp:positionV relativeFrom="paragraph">
                  <wp:posOffset>114300</wp:posOffset>
                </wp:positionV>
                <wp:extent cx="2557145" cy="1722755"/>
                <wp:effectExtent l="0" t="0" r="15240" b="11430"/>
                <wp:wrapNone/>
                <wp:docPr id="41" name="Text Box 35"/>
                <a:graphic xmlns:a="http://schemas.openxmlformats.org/drawingml/2006/main">
                  <a:graphicData uri="http://schemas.microsoft.com/office/word/2010/wordprocessingShape">
                    <wps:wsp>
                      <wps:cNvSpPr/>
                      <wps:spPr>
                        <a:xfrm>
                          <a:off x="0" y="0"/>
                          <a:ext cx="2556360" cy="1722240"/>
                        </a:xfrm>
                        <a:prstGeom prst="rect">
                          <a:avLst/>
                        </a:prstGeom>
                        <a:solidFill>
                          <a:schemeClr val="lt1"/>
                        </a:solidFill>
                        <a:ln w="6480">
                          <a:solidFill>
                            <a:srgbClr val="000000"/>
                          </a:solidFill>
                          <a:round/>
                        </a:ln>
                      </wps:spPr>
                      <wps:style>
                        <a:lnRef idx="0"/>
                        <a:fillRef idx="0"/>
                        <a:effectRef idx="0"/>
                        <a:fontRef idx="minor"/>
                      </wps:style>
                      <wps:txbx>
                        <w:txbxContent>
                          <w:p>
                            <w:pPr>
                              <w:pStyle w:val="FrameContents"/>
                              <w:spacing w:before="0" w:after="160"/>
                              <w:rPr/>
                            </w:pPr>
                            <w:r>
                              <w:rPr/>
                              <w:drawing>
                                <wp:inline distT="0" distB="0" distL="0" distR="0">
                                  <wp:extent cx="2400300" cy="1604010"/>
                                  <wp:effectExtent l="0" t="0" r="0" b="0"/>
                                  <wp:docPr id="43"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descr="Chart, pie chart&#10;&#10;Description automatically generated"/>
                                          <pic:cNvPicPr>
                                            <a:picLocks noChangeAspect="1" noChangeArrowheads="1"/>
                                          </pic:cNvPicPr>
                                        </pic:nvPicPr>
                                        <pic:blipFill>
                                          <a:blip r:embed="rId29"/>
                                          <a:srcRect l="26575" t="0" r="1335" b="3654"/>
                                          <a:stretch>
                                            <a:fillRect/>
                                          </a:stretch>
                                        </pic:blipFill>
                                        <pic:spPr bwMode="auto">
                                          <a:xfrm>
                                            <a:off x="0" y="0"/>
                                            <a:ext cx="2400300" cy="1604010"/>
                                          </a:xfrm>
                                          <a:prstGeom prst="rect">
                                            <a:avLst/>
                                          </a:prstGeom>
                                        </pic:spPr>
                                      </pic:pic>
                                    </a:graphicData>
                                  </a:graphic>
                                </wp:inline>
                              </w:drawing>
                            </w:r>
                          </w:p>
                        </w:txbxContent>
                      </wps:txbx>
                      <wps:bodyPr>
                        <a:noAutofit/>
                      </wps:bodyPr>
                    </wps:wsp>
                  </a:graphicData>
                </a:graphic>
              </wp:anchor>
            </w:drawing>
          </mc:Choice>
          <mc:Fallback>
            <w:pict>
              <v:rect id="shape_0" ID="Text Box 35" fillcolor="white" stroked="t" style="position:absolute;margin-left:-0.05pt;margin-top:9pt;width:201.25pt;height:135.55pt" wp14:anchorId="4A271286">
                <w10:wrap type="none"/>
                <v:fill o:detectmouseclick="t" type="solid" color2="black"/>
                <v:stroke color="black" weight="6480" joinstyle="round" endcap="flat"/>
                <v:textbox>
                  <w:txbxContent>
                    <w:p>
                      <w:pPr>
                        <w:pStyle w:val="FrameContents"/>
                        <w:spacing w:before="0" w:after="160"/>
                        <w:rPr/>
                      </w:pPr>
                      <w:r>
                        <w:rPr/>
                        <w:drawing>
                          <wp:inline distT="0" distB="0" distL="0" distR="0">
                            <wp:extent cx="2400300" cy="1604010"/>
                            <wp:effectExtent l="0" t="0" r="0" b="0"/>
                            <wp:docPr id="44"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6" descr="Chart, pie chart&#10;&#10;Description automatically generated"/>
                                    <pic:cNvPicPr>
                                      <a:picLocks noChangeAspect="1" noChangeArrowheads="1"/>
                                    </pic:cNvPicPr>
                                  </pic:nvPicPr>
                                  <pic:blipFill>
                                    <a:blip r:embed="rId29"/>
                                    <a:srcRect l="26575" t="0" r="1335" b="3654"/>
                                    <a:stretch>
                                      <a:fillRect/>
                                    </a:stretch>
                                  </pic:blipFill>
                                  <pic:spPr bwMode="auto">
                                    <a:xfrm>
                                      <a:off x="0" y="0"/>
                                      <a:ext cx="2400300" cy="1604010"/>
                                    </a:xfrm>
                                    <a:prstGeom prst="rect">
                                      <a:avLst/>
                                    </a:prstGeom>
                                  </pic:spPr>
                                </pic:pic>
                              </a:graphicData>
                            </a:graphic>
                          </wp:inline>
                        </w:drawing>
                      </w:r>
                    </w:p>
                  </w:txbxContent>
                </v:textbox>
              </v:rect>
            </w:pict>
          </mc:Fallback>
        </mc:AlternateContent>
        <mc:AlternateContent>
          <mc:Choice Requires="wps">
            <w:drawing>
              <wp:anchor behindDoc="0" distT="0" distB="0" distL="0" distR="0" simplePos="0" locked="0" layoutInCell="1" allowOverlap="1" relativeHeight="11" wp14:anchorId="207E2BA1">
                <wp:simplePos x="0" y="0"/>
                <wp:positionH relativeFrom="column">
                  <wp:posOffset>2750185</wp:posOffset>
                </wp:positionH>
                <wp:positionV relativeFrom="paragraph">
                  <wp:posOffset>106680</wp:posOffset>
                </wp:positionV>
                <wp:extent cx="3204845" cy="1753235"/>
                <wp:effectExtent l="0" t="0" r="15240" b="19050"/>
                <wp:wrapNone/>
                <wp:docPr id="45" name="Text Box 36"/>
                <a:graphic xmlns:a="http://schemas.openxmlformats.org/drawingml/2006/main">
                  <a:graphicData uri="http://schemas.microsoft.com/office/word/2010/wordprocessingShape">
                    <wps:wsp>
                      <wps:cNvSpPr/>
                      <wps:spPr>
                        <a:xfrm>
                          <a:off x="0" y="0"/>
                          <a:ext cx="3204360" cy="1752480"/>
                        </a:xfrm>
                        <a:prstGeom prst="rect">
                          <a:avLst/>
                        </a:prstGeom>
                        <a:solidFill>
                          <a:schemeClr val="lt1"/>
                        </a:solidFill>
                        <a:ln w="6480">
                          <a:solidFill>
                            <a:srgbClr val="000000"/>
                          </a:solidFill>
                          <a:round/>
                        </a:ln>
                      </wps:spPr>
                      <wps:style>
                        <a:lnRef idx="0"/>
                        <a:fillRef idx="0"/>
                        <a:effectRef idx="0"/>
                        <a:fontRef idx="minor"/>
                      </wps:style>
                      <wps:txbx>
                        <w:txbxContent>
                          <w:p>
                            <w:pPr>
                              <w:pStyle w:val="FrameContents"/>
                              <w:spacing w:before="0" w:after="160"/>
                              <w:rPr/>
                            </w:pPr>
                            <w:r>
                              <w:rPr/>
                              <w:drawing>
                                <wp:inline distT="0" distB="0" distL="0" distR="0">
                                  <wp:extent cx="3094990" cy="1514475"/>
                                  <wp:effectExtent l="0" t="0" r="0" b="0"/>
                                  <wp:docPr id="47"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5" descr="Chart&#10;&#10;Description automatically generated"/>
                                          <pic:cNvPicPr>
                                            <a:picLocks noChangeAspect="1" noChangeArrowheads="1"/>
                                          </pic:cNvPicPr>
                                        </pic:nvPicPr>
                                        <pic:blipFill>
                                          <a:blip r:embed="rId30"/>
                                          <a:srcRect l="0" t="0" r="0" b="2150"/>
                                          <a:stretch>
                                            <a:fillRect/>
                                          </a:stretch>
                                        </pic:blipFill>
                                        <pic:spPr bwMode="auto">
                                          <a:xfrm>
                                            <a:off x="0" y="0"/>
                                            <a:ext cx="3094990" cy="1514475"/>
                                          </a:xfrm>
                                          <a:prstGeom prst="rect">
                                            <a:avLst/>
                                          </a:prstGeom>
                                        </pic:spPr>
                                      </pic:pic>
                                    </a:graphicData>
                                  </a:graphic>
                                </wp:inline>
                              </w:drawing>
                            </w:r>
                          </w:p>
                        </w:txbxContent>
                      </wps:txbx>
                      <wps:bodyPr>
                        <a:noAutofit/>
                      </wps:bodyPr>
                    </wps:wsp>
                  </a:graphicData>
                </a:graphic>
              </wp:anchor>
            </w:drawing>
          </mc:Choice>
          <mc:Fallback>
            <w:pict>
              <v:rect id="shape_0" ID="Text Box 36" fillcolor="white" stroked="t" style="position:absolute;margin-left:216.55pt;margin-top:8.4pt;width:252.25pt;height:137.95pt" wp14:anchorId="207E2BA1">
                <w10:wrap type="none"/>
                <v:fill o:detectmouseclick="t" type="solid" color2="black"/>
                <v:stroke color="black" weight="6480" joinstyle="round" endcap="flat"/>
                <v:textbox>
                  <w:txbxContent>
                    <w:p>
                      <w:pPr>
                        <w:pStyle w:val="FrameContents"/>
                        <w:spacing w:before="0" w:after="160"/>
                        <w:rPr/>
                      </w:pPr>
                      <w:r>
                        <w:rPr/>
                        <w:drawing>
                          <wp:inline distT="0" distB="0" distL="0" distR="0">
                            <wp:extent cx="3094990" cy="1514475"/>
                            <wp:effectExtent l="0" t="0" r="0" b="0"/>
                            <wp:docPr id="48"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5" descr="Chart&#10;&#10;Description automatically generated"/>
                                    <pic:cNvPicPr>
                                      <a:picLocks noChangeAspect="1" noChangeArrowheads="1"/>
                                    </pic:cNvPicPr>
                                  </pic:nvPicPr>
                                  <pic:blipFill>
                                    <a:blip r:embed="rId30"/>
                                    <a:srcRect l="0" t="0" r="0" b="2150"/>
                                    <a:stretch>
                                      <a:fillRect/>
                                    </a:stretch>
                                  </pic:blipFill>
                                  <pic:spPr bwMode="auto">
                                    <a:xfrm>
                                      <a:off x="0" y="0"/>
                                      <a:ext cx="3094990" cy="1514475"/>
                                    </a:xfrm>
                                    <a:prstGeom prst="rect">
                                      <a:avLst/>
                                    </a:prstGeom>
                                  </pic:spPr>
                                </pic:pic>
                              </a:graphicData>
                            </a:graphic>
                          </wp:inline>
                        </w:drawing>
                      </w:r>
                    </w:p>
                  </w:txbxContent>
                </v:textbox>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The other insight form from  the </w:t>
      </w:r>
      <w:r>
        <w:rPr>
          <w:i/>
          <w:iCs/>
        </w:rPr>
        <w:t>software-type</w:t>
      </w:r>
      <w:r>
        <w:rPr/>
        <w:t xml:space="preserve"> perspective, is that the most commonly used type of software in the research articles in the data set is </w:t>
      </w:r>
      <w:r>
        <w:rPr>
          <w:i/>
          <w:iCs/>
        </w:rPr>
        <w:t>Application</w:t>
      </w:r>
      <w:r>
        <w:rPr/>
        <w:t xml:space="preserve"> software.  </w:t>
      </w:r>
    </w:p>
    <w:p>
      <w:pPr>
        <w:pStyle w:val="Normal"/>
        <w:rPr/>
      </w:pPr>
      <w:r>
        <w:rPr/>
        <mc:AlternateContent>
          <mc:Choice Requires="wps">
            <w:drawing>
              <wp:anchor behindDoc="0" distT="0" distB="0" distL="0" distR="0" simplePos="0" locked="0" layoutInCell="1" allowOverlap="1" relativeHeight="12" wp14:anchorId="7070E3D4">
                <wp:simplePos x="0" y="0"/>
                <wp:positionH relativeFrom="column">
                  <wp:posOffset>94615</wp:posOffset>
                </wp:positionH>
                <wp:positionV relativeFrom="paragraph">
                  <wp:posOffset>3175</wp:posOffset>
                </wp:positionV>
                <wp:extent cx="4896485" cy="2176145"/>
                <wp:effectExtent l="0" t="0" r="19050" b="15240"/>
                <wp:wrapNone/>
                <wp:docPr id="49" name="Text Box 38"/>
                <a:graphic xmlns:a="http://schemas.openxmlformats.org/drawingml/2006/main">
                  <a:graphicData uri="http://schemas.microsoft.com/office/word/2010/wordprocessingShape">
                    <wps:wsp>
                      <wps:cNvSpPr/>
                      <wps:spPr>
                        <a:xfrm>
                          <a:off x="0" y="0"/>
                          <a:ext cx="4896000" cy="2175480"/>
                        </a:xfrm>
                        <a:prstGeom prst="rect">
                          <a:avLst/>
                        </a:prstGeom>
                        <a:solidFill>
                          <a:schemeClr val="lt1"/>
                        </a:solidFill>
                        <a:ln w="6480">
                          <a:solidFill>
                            <a:srgbClr val="000000"/>
                          </a:solidFill>
                          <a:round/>
                        </a:ln>
                      </wps:spPr>
                      <wps:style>
                        <a:lnRef idx="0"/>
                        <a:fillRef idx="0"/>
                        <a:effectRef idx="0"/>
                        <a:fontRef idx="minor"/>
                      </wps:style>
                      <wps:txbx>
                        <w:txbxContent>
                          <w:p>
                            <w:pPr>
                              <w:pStyle w:val="FrameContents"/>
                              <w:spacing w:before="0" w:after="160"/>
                              <w:rPr/>
                            </w:pPr>
                            <w:r>
                              <w:rPr/>
                              <w:drawing>
                                <wp:inline distT="0" distB="0" distL="0" distR="0">
                                  <wp:extent cx="4155440" cy="2077720"/>
                                  <wp:effectExtent l="0" t="0" r="0" b="0"/>
                                  <wp:docPr id="51"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0" descr="Chart&#10;&#10;Description automatically generated"/>
                                          <pic:cNvPicPr>
                                            <a:picLocks noChangeAspect="1" noChangeArrowheads="1"/>
                                          </pic:cNvPicPr>
                                        </pic:nvPicPr>
                                        <pic:blipFill>
                                          <a:blip r:embed="rId31"/>
                                          <a:stretch>
                                            <a:fillRect/>
                                          </a:stretch>
                                        </pic:blipFill>
                                        <pic:spPr bwMode="auto">
                                          <a:xfrm>
                                            <a:off x="0" y="0"/>
                                            <a:ext cx="4155440" cy="2077720"/>
                                          </a:xfrm>
                                          <a:prstGeom prst="rect">
                                            <a:avLst/>
                                          </a:prstGeom>
                                        </pic:spPr>
                                      </pic:pic>
                                    </a:graphicData>
                                  </a:graphic>
                                </wp:inline>
                              </w:drawing>
                            </w:r>
                          </w:p>
                        </w:txbxContent>
                      </wps:txbx>
                      <wps:bodyPr>
                        <a:noAutofit/>
                      </wps:bodyPr>
                    </wps:wsp>
                  </a:graphicData>
                </a:graphic>
              </wp:anchor>
            </w:drawing>
          </mc:Choice>
          <mc:Fallback>
            <w:pict>
              <v:rect id="shape_0" ID="Text Box 38" fillcolor="white" stroked="t" style="position:absolute;margin-left:7.45pt;margin-top:0.25pt;width:385.45pt;height:171.25pt" wp14:anchorId="7070E3D4">
                <w10:wrap type="none"/>
                <v:fill o:detectmouseclick="t" type="solid" color2="black"/>
                <v:stroke color="black" weight="6480" joinstyle="round" endcap="flat"/>
                <v:textbox>
                  <w:txbxContent>
                    <w:p>
                      <w:pPr>
                        <w:pStyle w:val="FrameContents"/>
                        <w:spacing w:before="0" w:after="160"/>
                        <w:rPr/>
                      </w:pPr>
                      <w:r>
                        <w:rPr/>
                        <w:drawing>
                          <wp:inline distT="0" distB="0" distL="0" distR="0">
                            <wp:extent cx="4155440" cy="2077720"/>
                            <wp:effectExtent l="0" t="0" r="0" b="0"/>
                            <wp:docPr id="52"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0" descr="Chart&#10;&#10;Description automatically generated"/>
                                    <pic:cNvPicPr>
                                      <a:picLocks noChangeAspect="1" noChangeArrowheads="1"/>
                                    </pic:cNvPicPr>
                                  </pic:nvPicPr>
                                  <pic:blipFill>
                                    <a:blip r:embed="rId31"/>
                                    <a:stretch>
                                      <a:fillRect/>
                                    </a:stretch>
                                  </pic:blipFill>
                                  <pic:spPr bwMode="auto">
                                    <a:xfrm>
                                      <a:off x="0" y="0"/>
                                      <a:ext cx="4155440" cy="2077720"/>
                                    </a:xfrm>
                                    <a:prstGeom prst="rect">
                                      <a:avLst/>
                                    </a:prstGeom>
                                  </pic:spPr>
                                </pic:pic>
                              </a:graphicData>
                            </a:graphic>
                          </wp:inline>
                        </w:drawing>
                      </w:r>
                    </w:p>
                  </w:txbxContent>
                </v:textbox>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When it comes to share of each purpose of software usage among the 4 types of software, the pattern once again clearly indictaes most of the time a software has been used for the purpose of </w:t>
      </w:r>
      <w:r>
        <w:rPr>
          <w:i/>
          <w:iCs/>
        </w:rPr>
        <w:t>analysis</w:t>
      </w:r>
      <w:r>
        <w:rPr/>
        <w:t xml:space="preserve"> and </w:t>
      </w:r>
      <w:r>
        <w:rPr>
          <w:i/>
          <w:iCs/>
        </w:rPr>
        <w:t>data collection</w:t>
      </w:r>
      <w:r>
        <w:rPr/>
        <w:t xml:space="preserve"> in all of the four software types. </w:t>
      </w:r>
    </w:p>
    <w:p>
      <w:pPr>
        <w:pStyle w:val="Normal"/>
        <w:rPr/>
      </w:pPr>
      <w:r>
        <w:rPr/>
        <w:drawing>
          <wp:inline distT="0" distB="0" distL="0" distR="0">
            <wp:extent cx="5116830" cy="2448560"/>
            <wp:effectExtent l="0" t="0" r="0" b="0"/>
            <wp:docPr id="53" name="Picture 1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9" descr="A picture containing chart&#10;&#10;Description automatically generated"/>
                    <pic:cNvPicPr>
                      <a:picLocks noChangeAspect="1" noChangeArrowheads="1"/>
                    </pic:cNvPicPr>
                  </pic:nvPicPr>
                  <pic:blipFill>
                    <a:blip r:embed="rId32"/>
                    <a:srcRect l="0" t="7500" r="8827" b="5243"/>
                    <a:stretch>
                      <a:fillRect/>
                    </a:stretch>
                  </pic:blipFill>
                  <pic:spPr bwMode="auto">
                    <a:xfrm>
                      <a:off x="0" y="0"/>
                      <a:ext cx="5116830" cy="2448560"/>
                    </a:xfrm>
                    <a:prstGeom prst="rect">
                      <a:avLst/>
                    </a:prstGeom>
                  </pic:spPr>
                </pic:pic>
              </a:graphicData>
            </a:graphic>
          </wp:inline>
        </w:drawing>
      </w:r>
    </w:p>
    <w:p>
      <w:pPr>
        <w:pStyle w:val="Normal"/>
        <w:rPr/>
      </w:pPr>
      <w:r>
        <w:rPr/>
        <w:t xml:space="preserve">Lastly, the most interesting insight that is important for the automatic classification task was determining: ” </w:t>
      </w:r>
      <w:r>
        <w:rPr>
          <w:i/>
          <w:iCs/>
        </w:rPr>
        <w:t>for how many different purposes a given software have been used for</w:t>
      </w:r>
      <w:r>
        <w:rPr/>
        <w:t xml:space="preserve"> ?”.  The analysis result reveals that from 657 unique software lists, a little over 3 out of 4 software have been used only for a single purpose. Over all almost 98% of software have been used for a purposes maximum of three. This indicates that most of the software have been used only for a specific purpose.  </w:t>
      </w:r>
    </w:p>
    <w:p>
      <w:pPr>
        <w:pStyle w:val="Normal"/>
        <w:jc w:val="center"/>
        <w:rPr/>
      </w:pPr>
      <w:r>
        <w:rPr/>
        <w:drawing>
          <wp:inline distT="0" distB="0" distL="0" distR="0">
            <wp:extent cx="3272790" cy="2246630"/>
            <wp:effectExtent l="0" t="0" r="0" b="0"/>
            <wp:docPr id="54" name="Picture 4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8" descr="A picture containing shape&#10;&#10;Description automatically generated"/>
                    <pic:cNvPicPr>
                      <a:picLocks noChangeAspect="1" noChangeArrowheads="1"/>
                    </pic:cNvPicPr>
                  </pic:nvPicPr>
                  <pic:blipFill>
                    <a:blip r:embed="rId33"/>
                    <a:srcRect l="30362" t="6748" r="1720" b="0"/>
                    <a:stretch>
                      <a:fillRect/>
                    </a:stretch>
                  </pic:blipFill>
                  <pic:spPr bwMode="auto">
                    <a:xfrm>
                      <a:off x="0" y="0"/>
                      <a:ext cx="3272790" cy="2246630"/>
                    </a:xfrm>
                    <a:prstGeom prst="rect">
                      <a:avLst/>
                    </a:prstGeom>
                  </pic:spPr>
                </pic:pic>
              </a:graphicData>
            </a:graphic>
          </wp:inline>
        </w:drawing>
      </w:r>
    </w:p>
    <w:p>
      <w:pPr>
        <w:pStyle w:val="Heading2"/>
        <w:numPr>
          <w:ilvl w:val="1"/>
          <w:numId w:val="2"/>
        </w:numPr>
        <w:rPr/>
      </w:pPr>
      <w:bookmarkStart w:id="46" w:name="_Toc97389235"/>
      <w:r>
        <w:rPr/>
        <w:t>Summary</w:t>
      </w:r>
      <w:bookmarkEnd w:id="46"/>
    </w:p>
    <w:p>
      <w:pPr>
        <w:pStyle w:val="Normal"/>
        <w:rPr/>
      </w:pPr>
      <w:r>
        <w:rPr/>
        <w:t xml:space="preserve">This section has described the training data set, the annotation process and insights about the data. </w:t>
      </w:r>
      <w:r>
        <w:rPr>
          <w:b/>
          <w:bCs/>
          <w:color w:val="FF0000"/>
          <w:highlight w:val="yellow"/>
        </w:rPr>
        <w:t>One of the core results of the analysis result is the fact that most of the time, software has been used for a specific purpose</w:t>
      </w:r>
      <w:r>
        <w:rPr>
          <w:b/>
          <w:bCs/>
          <w:color w:val="FF0000"/>
        </w:rPr>
        <w:t>[write this in the results]</w:t>
      </w:r>
      <w:r>
        <w:rPr/>
        <w:t xml:space="preserve">. The next section presents models that could be suitable for classification of purpose of software usage statements using the data set described above. </w:t>
      </w:r>
    </w:p>
    <w:p>
      <w:pPr>
        <w:pStyle w:val="Normal"/>
        <w:jc w:val="left"/>
        <w:rPr/>
      </w:pPr>
      <w:r>
        <w:rPr/>
      </w:r>
      <w:r>
        <w:br w:type="page"/>
      </w:r>
    </w:p>
    <w:p>
      <w:pPr>
        <w:pStyle w:val="Heading1"/>
        <w:numPr>
          <w:ilvl w:val="0"/>
          <w:numId w:val="2"/>
        </w:numPr>
        <w:rPr/>
      </w:pPr>
      <w:bookmarkStart w:id="47" w:name="_Toc97389236"/>
      <w:r>
        <w:rPr/>
        <w:t>Classifier models</w:t>
      </w:r>
      <w:bookmarkEnd w:id="47"/>
      <w:r>
        <w:rPr/>
        <w:t xml:space="preserve"> </w:t>
      </w:r>
    </w:p>
    <w:p>
      <w:pPr>
        <w:pStyle w:val="Heading2"/>
        <w:numPr>
          <w:ilvl w:val="1"/>
          <w:numId w:val="2"/>
        </w:numPr>
        <w:rPr/>
      </w:pPr>
      <w:bookmarkStart w:id="48" w:name="_Toc97389237"/>
      <w:r>
        <w:rPr/>
        <w:t>Introduction</w:t>
      </w:r>
      <w:bookmarkEnd w:id="48"/>
      <w:r>
        <w:rPr/>
        <w:t xml:space="preserve"> </w:t>
      </w:r>
    </w:p>
    <w:p>
      <w:pPr>
        <w:pStyle w:val="Normal"/>
        <w:rPr/>
      </w:pPr>
      <w:r>
        <w:rPr/>
        <w:t>Software is a real world entity and its mentions in a scientific publications usually appear to be a sequence of tokens.  Therefore, automatic classification of software usage purpose can be modeled as a sequence labeling task in which a class label, from a fixed list of class labels, is assigned to each token in a sequence.</w:t>
      </w:r>
    </w:p>
    <w:p>
      <w:pPr>
        <w:pStyle w:val="Normal"/>
        <w:rPr>
          <w:color w:val="000000"/>
        </w:rPr>
      </w:pPr>
      <w:r>
        <w:rPr/>
        <w:t xml:space="preserve">Extraction of information about a software can be done following various approaches. In the past, </w:t>
      </w:r>
      <w:r>
        <w:rPr>
          <w:color w:val="000000"/>
        </w:rPr>
        <w:t>rudimentary approaches such as searching for a term in paper, manual content analysis using human readers as well as rule based approaches have been employed (</w:t>
      </w:r>
      <w:r>
        <w:rPr>
          <w:color w:val="000000" w:themeColor="text1"/>
        </w:rPr>
        <w:t>kruger2019literature</w:t>
      </w:r>
      <w:r>
        <w:rPr>
          <w:color w:val="000000"/>
        </w:rPr>
        <w:t>).  More recently a deep learning model have also been employed for extraction of  information about software such as mention types, software type, etc. {</w:t>
      </w:r>
      <w:r>
        <w:rPr/>
        <w:t xml:space="preserve"> </w:t>
      </w:r>
      <w:r>
        <w:rPr>
          <w:color w:val="000000"/>
        </w:rPr>
        <w:t xml:space="preserve">schindler2022role}. </w:t>
      </w:r>
    </w:p>
    <w:p>
      <w:pPr>
        <w:pStyle w:val="Normal"/>
        <w:rPr/>
      </w:pPr>
      <w:r>
        <w:rPr/>
        <w:t xml:space="preserve">Sequence labelling is a type of pattern recognition problem, one branch of Natural Language processing (NLP). Examples of classical tasks of sequence labelling are part-of-speech (POS) tagging, named entity recognition (NER), and text chunking {akhundov2018sequence, he2020survey}.  </w:t>
      </w:r>
    </w:p>
    <w:p>
      <w:pPr>
        <w:pStyle w:val="Normal"/>
        <w:rPr/>
      </w:pPr>
      <w:r>
        <w:rPr/>
        <w:t>Various types of models that implement sequence labeling can be broadly categorized as machine learning or deep learning based approaches {he2020survey}. Machine learning based models are Hidden Markov Models (HMM) {kupiec1992robust}, Maximum Entropy Markov Models (MEMM) {mccallum2000maximum}, and Conditional Random Fields (CRF) {lafferty2001conditional}.  State-of-the-art sequence labeling model is based on Bi-LSTM-CRF a deep learning neural network architecture.</w:t>
      </w:r>
    </w:p>
    <w:p>
      <w:pPr>
        <w:pStyle w:val="Normal"/>
        <w:rPr/>
      </w:pPr>
      <w:r>
        <w:rPr/>
        <w:t xml:space="preserve">This section explores for models that are suitable for sequence labeling task of automatic classification of software usage purposes. </w:t>
      </w:r>
    </w:p>
    <w:p>
      <w:pPr>
        <w:pStyle w:val="Heading2"/>
        <w:numPr>
          <w:ilvl w:val="1"/>
          <w:numId w:val="2"/>
        </w:numPr>
        <w:rPr/>
      </w:pPr>
      <w:bookmarkStart w:id="49" w:name="_Toc97389238"/>
      <w:r>
        <w:rPr/>
        <w:t>Machine learning Models</w:t>
      </w:r>
      <w:bookmarkEnd w:id="49"/>
    </w:p>
    <w:p>
      <w:pPr>
        <w:pStyle w:val="Heading3"/>
        <w:numPr>
          <w:ilvl w:val="2"/>
          <w:numId w:val="2"/>
        </w:numPr>
        <w:ind w:left="0" w:hanging="0"/>
        <w:rPr/>
      </w:pPr>
      <w:bookmarkStart w:id="50" w:name="_Toc97389239"/>
      <w:r>
        <w:rPr/>
        <w:t>Hidden Markov models (HMMs)</w:t>
      </w:r>
      <w:bookmarkEnd w:id="50"/>
    </w:p>
    <w:p>
      <w:pPr>
        <w:pStyle w:val="Normal"/>
        <w:rPr/>
      </w:pPr>
      <w:r>
        <w:rPr/>
        <w:t xml:space="preserve">One of machine learning models that are used for sequence labeling are Hidden Markov Models (HMMs). HMMs are based on Markov processes which describe a sequence of hidden finite states (Yi) in which a given state in a sequence depends only on the state prior </w:t>
      </w:r>
      <w:r>
        <w:rPr/>
        <w:t xml:space="preserve">to </w:t>
      </w:r>
      <w:r>
        <w:rPr/>
        <w:t xml:space="preserve">it {enwiki:1071684499, enwiki:1068802172}. </w:t>
      </w:r>
    </w:p>
    <w:p>
      <w:pPr>
        <w:pStyle w:val="Normal"/>
        <w:rPr/>
      </w:pPr>
      <w:r>
        <w:rPr/>
        <w:t>As the model transitions through hidden states of Yi, it generates an observation Xi which corresponds to a token in a sentence {aggarwal2018machine }.</w:t>
      </w:r>
    </w:p>
    <w:p>
      <w:pPr>
        <w:pStyle w:val="Normal"/>
        <w:keepNext w:val="true"/>
        <w:jc w:val="center"/>
        <w:rPr/>
      </w:pPr>
      <w:r>
        <w:rPr/>
        <w:drawing>
          <wp:inline distT="0" distB="0" distL="0" distR="0">
            <wp:extent cx="4358640" cy="1649730"/>
            <wp:effectExtent l="0" t="0" r="0" b="0"/>
            <wp:docPr id="55" name="Picture 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 descr="Chart&#10;&#10;Description automatically generated with medium confidence"/>
                    <pic:cNvPicPr>
                      <a:picLocks noChangeAspect="1" noChangeArrowheads="1"/>
                    </pic:cNvPicPr>
                  </pic:nvPicPr>
                  <pic:blipFill>
                    <a:blip r:embed="rId34"/>
                    <a:stretch>
                      <a:fillRect/>
                    </a:stretch>
                  </pic:blipFill>
                  <pic:spPr bwMode="auto">
                    <a:xfrm>
                      <a:off x="0" y="0"/>
                      <a:ext cx="4358640" cy="1649730"/>
                    </a:xfrm>
                    <a:prstGeom prst="rect">
                      <a:avLst/>
                    </a:prstGeom>
                  </pic:spPr>
                </pic:pic>
              </a:graphicData>
            </a:graphic>
          </wp:inline>
        </w:drawing>
      </w:r>
    </w:p>
    <w:p>
      <w:pPr>
        <w:pStyle w:val="Caption1"/>
        <w:jc w:val="center"/>
        <w:rPr/>
      </w:pPr>
      <w:r>
        <w:rPr/>
        <w:t xml:space="preserve">Figure </w:t>
      </w:r>
      <w:r>
        <w:rPr/>
        <w:fldChar w:fldCharType="begin"/>
      </w:r>
      <w:r>
        <w:rPr/>
        <w:instrText> SEQ Figure \* ARABIC </w:instrText>
      </w:r>
      <w:r>
        <w:rPr/>
        <w:fldChar w:fldCharType="separate"/>
      </w:r>
      <w:r>
        <w:rPr/>
        <w:t>1</w:t>
      </w:r>
      <w:r>
        <w:rPr/>
        <w:fldChar w:fldCharType="end"/>
      </w:r>
      <w:r>
        <w:rPr/>
        <w:t>: Hidden Markov model structure {aggarwal2018machine}</w:t>
      </w:r>
    </w:p>
    <w:p>
      <w:pPr>
        <w:pStyle w:val="Normal"/>
        <w:rPr/>
      </w:pPr>
      <w:r>
        <w:rPr/>
      </w:r>
    </w:p>
    <w:p>
      <w:pPr>
        <w:pStyle w:val="Normal"/>
        <w:rPr/>
      </w:pPr>
      <w:r>
        <w:rPr/>
        <w:t>The Markov chain of hidden states generate observations based on its current state</w:t>
      </w:r>
      <w:r>
        <w:rPr>
          <w:i/>
          <w:iCs/>
        </w:rPr>
        <w:t xml:space="preserve"> </w:t>
      </w:r>
      <w:r>
        <w:rPr/>
        <w:t xml:space="preserve">using a joint probability distribution p(x,s), hence HMMs are also referred to as generative models. </w:t>
      </w:r>
    </w:p>
    <w:p>
      <w:pPr>
        <w:pStyle w:val="Normal"/>
        <w:rPr/>
      </w:pPr>
      <w:r>
        <w:rPr/>
        <w:t>The challenge with Hidden Markov Models is that, it is difficult to define the joint probability because it requires enumeration of all possible observation sequences which makes inference intractable for most applications. In addition, observation sequences in most real-world applications have long-range dependencies and multiple features interacting together {bulla2006application, wallach2004conditional}.</w:t>
      </w:r>
    </w:p>
    <w:p>
      <w:pPr>
        <w:pStyle w:val="Heading3"/>
        <w:numPr>
          <w:ilvl w:val="2"/>
          <w:numId w:val="2"/>
        </w:numPr>
        <w:ind w:left="0" w:hanging="0"/>
        <w:rPr>
          <w:lang w:val="de-DE"/>
        </w:rPr>
      </w:pPr>
      <w:bookmarkStart w:id="51" w:name="_Toc97389240"/>
      <w:r>
        <w:rPr>
          <w:lang w:val="de-DE"/>
        </w:rPr>
        <w:t>Maximum Entropy Markov Models (MEMMs)</w:t>
      </w:r>
      <w:bookmarkEnd w:id="51"/>
    </w:p>
    <w:p>
      <w:pPr>
        <w:pStyle w:val="Normal"/>
        <w:rPr/>
      </w:pPr>
      <w:r>
        <w:rPr/>
        <w:t>Unlike hidden Markov models which generate sequences of tokens based on hidden states, maximum entropy models are discriminative models i.e., they directly model the probability of each label Yi based on the current observation Xi and the prior hidden state Y</w:t>
      </w:r>
      <w:r>
        <w:rPr>
          <w:vertAlign w:val="subscript"/>
        </w:rPr>
        <w:t>i-1</w:t>
      </w:r>
      <w:r>
        <w:rPr/>
        <w:t xml:space="preserve"> {mccallum2000maximum}. </w:t>
      </w:r>
    </w:p>
    <w:p>
      <w:pPr>
        <w:pStyle w:val="Normal"/>
        <w:keepNext w:val="true"/>
        <w:jc w:val="center"/>
        <w:rPr/>
      </w:pPr>
      <w:r>
        <w:rPr/>
        <w:drawing>
          <wp:inline distT="0" distB="0" distL="0" distR="0">
            <wp:extent cx="4683760" cy="1772285"/>
            <wp:effectExtent l="0" t="0" r="0" b="0"/>
            <wp:docPr id="56"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8" descr="Chart&#10;&#10;Description automatically generated"/>
                    <pic:cNvPicPr>
                      <a:picLocks noChangeAspect="1" noChangeArrowheads="1"/>
                    </pic:cNvPicPr>
                  </pic:nvPicPr>
                  <pic:blipFill>
                    <a:blip r:embed="rId35"/>
                    <a:stretch>
                      <a:fillRect/>
                    </a:stretch>
                  </pic:blipFill>
                  <pic:spPr bwMode="auto">
                    <a:xfrm>
                      <a:off x="0" y="0"/>
                      <a:ext cx="4683760" cy="1772285"/>
                    </a:xfrm>
                    <a:prstGeom prst="rect">
                      <a:avLst/>
                    </a:prstGeom>
                  </pic:spPr>
                </pic:pic>
              </a:graphicData>
            </a:graphic>
          </wp:inline>
        </w:drawing>
      </w:r>
    </w:p>
    <w:p>
      <w:pPr>
        <w:pStyle w:val="Normal"/>
        <w:rPr/>
      </w:pPr>
      <w:r>
        <w:rPr/>
        <w:t xml:space="preserve">The biggest drawback with MEMMs and other discriminative directed graphical models based on Markov, tend to be biased in favor of states with fewer successor states {lafferty2001conditional}. </w:t>
      </w:r>
    </w:p>
    <w:p>
      <w:pPr>
        <w:pStyle w:val="Heading3"/>
        <w:numPr>
          <w:ilvl w:val="2"/>
          <w:numId w:val="2"/>
        </w:numPr>
        <w:ind w:left="0" w:hanging="0"/>
        <w:rPr/>
      </w:pPr>
      <w:bookmarkStart w:id="52" w:name="_Toc97389241"/>
      <w:r>
        <w:rPr/>
        <w:t>Linear Conditional Random Fields (CRFs)</w:t>
      </w:r>
      <w:bookmarkEnd w:id="52"/>
    </w:p>
    <w:p>
      <w:pPr>
        <w:pStyle w:val="Normal"/>
        <w:rPr/>
      </w:pPr>
      <w:r>
        <w:rPr/>
        <w:t xml:space="preserve">CRFs are similar with MEMMs in that both are probabilistic and discriminative models that can perform sequence labeling based on conditional probability p(Y|x) unlike joint probability of HMMs {wallach2004conditional}. </w:t>
      </w:r>
    </w:p>
    <w:p>
      <w:pPr>
        <w:pStyle w:val="Normal"/>
        <w:keepNext w:val="true"/>
        <w:jc w:val="center"/>
        <w:rPr/>
      </w:pPr>
      <w:r>
        <w:rPr/>
        <w:drawing>
          <wp:inline distT="0" distB="0" distL="0" distR="0">
            <wp:extent cx="4652010" cy="1760220"/>
            <wp:effectExtent l="0" t="0" r="0" b="0"/>
            <wp:docPr id="57" name="Picture 4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1" descr="A picture containing chart&#10;&#10;Description automatically generated"/>
                    <pic:cNvPicPr>
                      <a:picLocks noChangeAspect="1" noChangeArrowheads="1"/>
                    </pic:cNvPicPr>
                  </pic:nvPicPr>
                  <pic:blipFill>
                    <a:blip r:embed="rId36"/>
                    <a:stretch>
                      <a:fillRect/>
                    </a:stretch>
                  </pic:blipFill>
                  <pic:spPr bwMode="auto">
                    <a:xfrm>
                      <a:off x="0" y="0"/>
                      <a:ext cx="4652010" cy="1760220"/>
                    </a:xfrm>
                    <a:prstGeom prst="rect">
                      <a:avLst/>
                    </a:prstGeom>
                  </pic:spPr>
                </pic:pic>
              </a:graphicData>
            </a:graphic>
          </wp:inline>
        </w:drawing>
      </w:r>
    </w:p>
    <w:p>
      <w:pPr>
        <w:pStyle w:val="Caption1"/>
        <w:jc w:val="center"/>
        <w:rPr/>
      </w:pPr>
      <w:r>
        <w:rPr/>
        <w:t xml:space="preserve">Figure </w:t>
      </w:r>
      <w:r>
        <w:rPr/>
        <w:fldChar w:fldCharType="begin"/>
      </w:r>
      <w:r>
        <w:rPr/>
        <w:instrText> SEQ Figure \* ARABIC </w:instrText>
      </w:r>
      <w:r>
        <w:rPr/>
        <w:fldChar w:fldCharType="separate"/>
      </w:r>
      <w:r>
        <w:rPr/>
        <w:t>2</w:t>
      </w:r>
      <w:r>
        <w:rPr/>
        <w:fldChar w:fldCharType="end"/>
      </w:r>
      <w:r>
        <w:rPr/>
        <w:t>: Linear CRF model {aggarwal2018machine}</w:t>
      </w:r>
    </w:p>
    <w:p>
      <w:pPr>
        <w:pStyle w:val="Normal"/>
        <w:rPr/>
      </w:pPr>
      <w:r>
        <w:rPr/>
        <w:t>CRFs differ from MEMMs in that they are undirected graphs, i.e., the inference of Y</w:t>
      </w:r>
      <w:r>
        <w:rPr>
          <w:vertAlign w:val="subscript"/>
        </w:rPr>
        <w:t xml:space="preserve">i </w:t>
      </w:r>
      <w:r>
        <w:rPr/>
        <w:t>depends on all the labels occurring before it as well as after it. This makes training of CRFs computationally expensive especially when a wider window of tokens is chosen to handle long range dependencies {aggarwal2018machine}. In addition to inability to capture long-range dependencies, CRFs have another problem, they capture context in a forward direction only {lample2016neural}.</w:t>
      </w:r>
    </w:p>
    <w:p>
      <w:pPr>
        <w:pStyle w:val="Heading2"/>
        <w:numPr>
          <w:ilvl w:val="1"/>
          <w:numId w:val="2"/>
        </w:numPr>
        <w:rPr/>
      </w:pPr>
      <w:bookmarkStart w:id="53" w:name="_Toc97389242"/>
      <w:r>
        <w:rPr/>
        <w:t>Deep Learning Models</w:t>
      </w:r>
      <w:bookmarkEnd w:id="53"/>
      <w:r>
        <w:rPr/>
        <w:t xml:space="preserve"> </w:t>
      </w:r>
    </w:p>
    <w:p>
      <w:pPr>
        <w:pStyle w:val="Normal"/>
        <w:rPr/>
      </w:pPr>
      <w:r>
        <w:rPr/>
        <w:t xml:space="preserve">Deep learning models yield a state-of-the-art performance for sequence labeling with out the need for manually crafting features because of their ability to automatically learn features from data {he2020survey}. </w:t>
      </w:r>
      <w:r>
        <w:rPr/>
        <w:t xml:space="preserve">Using deep learning models also </w:t>
      </w:r>
      <w:r>
        <w:rPr>
          <w:sz w:val="24"/>
          <w:szCs w:val="24"/>
          <w:lang w:val="en-US"/>
        </w:rPr>
        <w:t xml:space="preserve">gives an opportunity to use pre-trained models, such as BERT models, </w:t>
      </w:r>
      <w:r>
        <w:rPr>
          <w:sz w:val="24"/>
          <w:szCs w:val="24"/>
          <w:lang w:val="en-US"/>
        </w:rPr>
        <w:t xml:space="preserve">for contextualized feature representation. </w:t>
      </w:r>
      <w:r>
        <w:rPr/>
        <w:t xml:space="preserve">In addition, deep learning models are advantageous because certain variants like LSTMs have the capacity to handle long-term dependencies {akhundov2018sequence}. </w:t>
      </w:r>
    </w:p>
    <w:p>
      <w:pPr>
        <w:pStyle w:val="Heading3"/>
        <w:numPr>
          <w:ilvl w:val="2"/>
          <w:numId w:val="2"/>
        </w:numPr>
        <w:ind w:left="0" w:hanging="0"/>
        <w:rPr/>
      </w:pPr>
      <w:bookmarkStart w:id="54" w:name="_Toc97389243"/>
      <w:r>
        <w:rPr/>
        <w:t>Long Short-Term Memory (LSTM)</w:t>
      </w:r>
      <w:bookmarkEnd w:id="54"/>
    </w:p>
    <w:p>
      <w:pPr>
        <w:pStyle w:val="Normal"/>
        <w:rPr/>
      </w:pPr>
      <w:r>
        <w:rPr/>
        <w:t xml:space="preserve">Recurrent Neural Networks (RNNs) are specific type of neural network architectures that take a sequence of inputs Xi and yield another sequence Yi as output. Plain RNNs fail to capture long-range dependencies however a there are other variant of RNNs, such as LSTM networks that are capable of handling long-term dependencies {akhundov2018sequence, lample2016neural}. This is because, unlike conventional feed forward neural networks, LSTMs have feedback mechanism that helps to capture entire sequence of tokens in a sentence enabling the network to remember tokens over arbitrary time intervals {enwiki:1073570927}. </w:t>
      </w:r>
    </w:p>
    <w:p>
      <w:pPr>
        <w:pStyle w:val="Normal"/>
        <w:jc w:val="center"/>
        <w:rPr/>
      </w:pPr>
      <w:r>
        <w:rPr/>
        <w:drawing>
          <wp:inline distT="0" distB="0" distL="0" distR="0">
            <wp:extent cx="3079750" cy="1936750"/>
            <wp:effectExtent l="0" t="0" r="0" b="0"/>
            <wp:docPr id="5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8" descr="Diagram&#10;&#10;Description automatically generated"/>
                    <pic:cNvPicPr>
                      <a:picLocks noChangeAspect="1" noChangeArrowheads="1"/>
                    </pic:cNvPicPr>
                  </pic:nvPicPr>
                  <pic:blipFill>
                    <a:blip r:embed="rId37"/>
                    <a:stretch>
                      <a:fillRect/>
                    </a:stretch>
                  </pic:blipFill>
                  <pic:spPr bwMode="auto">
                    <a:xfrm>
                      <a:off x="0" y="0"/>
                      <a:ext cx="3079750" cy="1936750"/>
                    </a:xfrm>
                    <a:prstGeom prst="rect">
                      <a:avLst/>
                    </a:prstGeom>
                  </pic:spPr>
                </pic:pic>
              </a:graphicData>
            </a:graphic>
          </wp:inline>
        </w:drawing>
      </w:r>
    </w:p>
    <w:p>
      <w:pPr>
        <w:pStyle w:val="Normal"/>
        <w:jc w:val="left"/>
        <w:rPr/>
      </w:pPr>
      <w:hyperlink r:id="rId38">
        <w:r>
          <w:rPr>
            <w:rStyle w:val="InternetLink"/>
          </w:rPr>
          <w:t>https://developer.nvidia.com/discover/lstm</w:t>
        </w:r>
      </w:hyperlink>
      <w:r>
        <w:rPr/>
        <w:t xml:space="preserve"> img source { ma2016end }</w:t>
      </w:r>
    </w:p>
    <w:p>
      <w:pPr>
        <w:pStyle w:val="Normal"/>
        <w:rPr/>
      </w:pPr>
      <w:r>
        <w:rPr/>
        <w:t xml:space="preserve">A LSTM memory block has three multiplicative components, which determine what amount of information to remember as well as to retain to the next step {ma2016end}. </w:t>
      </w:r>
    </w:p>
    <w:p>
      <w:pPr>
        <w:pStyle w:val="Heading3"/>
        <w:numPr>
          <w:ilvl w:val="2"/>
          <w:numId w:val="2"/>
        </w:numPr>
        <w:ind w:left="0" w:hanging="0"/>
        <w:rPr/>
      </w:pPr>
      <w:bookmarkStart w:id="55" w:name="_Toc97389244"/>
      <w:r>
        <w:rPr/>
        <w:t>Bi-Long Short-Term Memory (BLSTM)</w:t>
      </w:r>
      <w:bookmarkEnd w:id="55"/>
    </w:p>
    <w:p>
      <w:pPr>
        <w:pStyle w:val="Normal"/>
        <w:rPr/>
      </w:pPr>
      <w:r>
        <w:rPr/>
        <w:t xml:space="preserve">Though LSTM captures the past sequence of tokens (on the left), it is not capable to capture future sequence of tokens. For this reason, two LSTM networks are combined to form Bi-LSTM where one captures context information in a forward direction while the other captures information in the reverse direction. This enables Bi-LSTMs to become aware of both past as well as future contexts {ma2016end}. </w:t>
      </w:r>
    </w:p>
    <w:p>
      <w:pPr>
        <w:pStyle w:val="Heading3"/>
        <w:numPr>
          <w:ilvl w:val="2"/>
          <w:numId w:val="2"/>
        </w:numPr>
        <w:ind w:left="0" w:hanging="0"/>
        <w:rPr/>
      </w:pPr>
      <w:bookmarkStart w:id="56" w:name="_Toc97389245"/>
      <w:r>
        <w:rPr/>
        <w:t>Bi-LSTM-CRF</w:t>
      </w:r>
      <w:bookmarkEnd w:id="56"/>
    </w:p>
    <w:p>
      <w:pPr>
        <w:pStyle w:val="Normal"/>
        <w:rPr/>
      </w:pPr>
      <w:r>
        <w:rPr/>
        <w:t xml:space="preserve">Bi-LSTM-CRF models are state-of-the-art, elegant solutions to sequence labelling tasks as they are capable of capturing context in both left and right directions due to their Bi-LSTM component. </w:t>
      </w:r>
    </w:p>
    <w:p>
      <w:pPr>
        <w:pStyle w:val="Normal"/>
        <w:jc w:val="center"/>
        <w:rPr/>
      </w:pPr>
      <w:r>
        <w:rPr/>
        <w:drawing>
          <wp:inline distT="0" distB="0" distL="0" distR="0">
            <wp:extent cx="4360545" cy="3399790"/>
            <wp:effectExtent l="0" t="0" r="0" b="0"/>
            <wp:docPr id="59" name="Picture 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4" descr="Diagram, schematic&#10;&#10;Description automatically generated"/>
                    <pic:cNvPicPr>
                      <a:picLocks noChangeAspect="1" noChangeArrowheads="1"/>
                    </pic:cNvPicPr>
                  </pic:nvPicPr>
                  <pic:blipFill>
                    <a:blip r:embed="rId39"/>
                    <a:stretch>
                      <a:fillRect/>
                    </a:stretch>
                  </pic:blipFill>
                  <pic:spPr bwMode="auto">
                    <a:xfrm>
                      <a:off x="0" y="0"/>
                      <a:ext cx="4360545" cy="3399790"/>
                    </a:xfrm>
                    <a:prstGeom prst="rect">
                      <a:avLst/>
                    </a:prstGeom>
                  </pic:spPr>
                </pic:pic>
              </a:graphicData>
            </a:graphic>
          </wp:inline>
        </w:drawing>
      </w:r>
    </w:p>
    <w:p>
      <w:pPr>
        <w:pStyle w:val="Normal"/>
        <w:rPr/>
      </w:pPr>
      <w:r>
        <w:rPr/>
        <w:t xml:space="preserve">Due to its performance, Bi-LSTM-CRF model has been employed for classifying software usage purpose from a sequence of tokens in a sentence. The classifier model implemented as a multi-classifier with 4-layered network where each classifier layer is dedicated to classifying software, software-type, mention-type and software-purpose in respective order. Fully connected model is shown in the figure below. </w:t>
      </w:r>
    </w:p>
    <w:p>
      <w:pPr>
        <w:pStyle w:val="Normal"/>
        <w:rPr/>
      </w:pPr>
      <w:r>
        <w:rPr/>
      </w:r>
    </w:p>
    <w:p>
      <w:pPr>
        <w:pStyle w:val="Normal"/>
        <w:rPr/>
      </w:pPr>
      <w:r>
        <w:rPr/>
        <w:drawing>
          <wp:inline distT="0" distB="0" distL="0" distR="0">
            <wp:extent cx="6098540" cy="2369820"/>
            <wp:effectExtent l="0" t="0" r="0" b="0"/>
            <wp:docPr id="6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0" descr="Graphical user interface&#10;&#10;Description automatically generated"/>
                    <pic:cNvPicPr>
                      <a:picLocks noChangeAspect="1" noChangeArrowheads="1"/>
                    </pic:cNvPicPr>
                  </pic:nvPicPr>
                  <pic:blipFill>
                    <a:blip r:embed="rId40"/>
                    <a:stretch>
                      <a:fillRect/>
                    </a:stretch>
                  </pic:blipFill>
                  <pic:spPr bwMode="auto">
                    <a:xfrm>
                      <a:off x="0" y="0"/>
                      <a:ext cx="6098540" cy="2369820"/>
                    </a:xfrm>
                    <a:prstGeom prst="rect">
                      <a:avLst/>
                    </a:prstGeom>
                  </pic:spPr>
                </pic:pic>
              </a:graphicData>
            </a:graphic>
          </wp:inline>
        </w:drawing>
      </w:r>
    </w:p>
    <w:p>
      <w:pPr>
        <w:pStyle w:val="Normal"/>
        <w:rPr/>
      </w:pPr>
      <w:r>
        <w:rPr/>
      </w:r>
    </w:p>
    <w:p>
      <w:pPr>
        <w:pStyle w:val="Heading3"/>
        <w:numPr>
          <w:ilvl w:val="2"/>
          <w:numId w:val="2"/>
        </w:numPr>
        <w:ind w:left="0" w:hanging="0"/>
        <w:rPr/>
      </w:pPr>
      <w:bookmarkStart w:id="57" w:name="_Toc97389246"/>
      <w:r>
        <w:rPr/>
        <w:t>Word embeddings</w:t>
      </w:r>
      <w:bookmarkEnd w:id="57"/>
    </w:p>
    <w:p>
      <w:pPr>
        <w:pStyle w:val="Normal"/>
        <w:rPr/>
      </w:pPr>
      <w:r>
        <w:rPr/>
        <w:t xml:space="preserve">To generate features for each word in a sentence, word embeddings like Sci-BERT and Bio-BERT have been used. </w:t>
      </w:r>
    </w:p>
    <w:p>
      <w:pPr>
        <w:pStyle w:val="Normal"/>
        <w:rPr/>
      </w:pPr>
      <w:r>
        <w:rPr/>
        <w:t xml:space="preserve">Sci-BERT is pretrained on multi-domain random collection, over 1.14M, of scientific publications and capable of generating contextualized embeddings for each token in a sequence. Most of the scientific papers used to train Sci-BERT are from biomedical domain (82%) and the rest from computer science domain {beltagy2019scibert}. </w:t>
      </w:r>
    </w:p>
    <w:p>
      <w:pPr>
        <w:pStyle w:val="Normal"/>
        <w:rPr/>
      </w:pPr>
      <w:r>
        <w:rPr/>
        <w:t xml:space="preserve">Bio-BERT is as well a contextualized word embedding trained on biomedical corpora. The scientific publications in the Bio-BERT corpora are made of abstract section of PubMed journal and full text articles from Pub Med Central (PMC){ li2019fine}. </w:t>
      </w:r>
    </w:p>
    <w:p>
      <w:pPr>
        <w:pStyle w:val="Normal"/>
        <w:rPr/>
      </w:pPr>
      <w:r>
        <w:rPr/>
      </w:r>
    </w:p>
    <w:p>
      <w:pPr>
        <w:pStyle w:val="Normal"/>
        <w:rPr/>
      </w:pPr>
      <w:r>
        <w:rPr/>
      </w:r>
    </w:p>
    <w:p>
      <w:pPr>
        <w:pStyle w:val="Normal"/>
        <w:rPr/>
      </w:pPr>
      <w:r>
        <w:rPr/>
      </w:r>
    </w:p>
    <w:p>
      <w:pPr>
        <w:pStyle w:val="Normal"/>
        <w:rPr/>
      </w:pPr>
      <w:r>
        <w:rPr/>
      </w:r>
    </w:p>
    <w:p>
      <w:pPr>
        <w:pStyle w:val="Normal"/>
        <w:jc w:val="left"/>
        <w:rPr>
          <w:rFonts w:eastAsia="" w:cs="Calibri" w:cstheme="minorHAnsi" w:eastAsiaTheme="majorEastAsia"/>
          <w:b/>
          <w:b/>
          <w:bCs/>
          <w:sz w:val="32"/>
          <w:szCs w:val="32"/>
        </w:rPr>
      </w:pPr>
      <w:r>
        <w:rPr>
          <w:rFonts w:eastAsia="" w:cs="Calibri" w:cstheme="minorHAnsi" w:eastAsiaTheme="majorEastAsia"/>
          <w:b/>
          <w:bCs/>
          <w:sz w:val="32"/>
          <w:szCs w:val="32"/>
        </w:rPr>
      </w:r>
    </w:p>
    <w:p>
      <w:pPr>
        <w:pStyle w:val="Normal"/>
        <w:jc w:val="left"/>
        <w:rPr>
          <w:rFonts w:eastAsia="" w:cs="Calibri" w:cstheme="minorHAnsi" w:eastAsiaTheme="majorEastAsia"/>
          <w:b/>
          <w:b/>
          <w:bCs/>
          <w:sz w:val="32"/>
          <w:szCs w:val="32"/>
        </w:rPr>
      </w:pPr>
      <w:r>
        <w:rPr>
          <w:rFonts w:eastAsia="" w:cs="Calibri" w:cstheme="minorHAnsi" w:eastAsiaTheme="majorEastAsia"/>
          <w:b/>
          <w:bCs/>
          <w:sz w:val="32"/>
          <w:szCs w:val="32"/>
        </w:rPr>
      </w:r>
      <w:r>
        <w:br w:type="page"/>
      </w:r>
    </w:p>
    <w:p>
      <w:pPr>
        <w:pStyle w:val="Heading1"/>
        <w:numPr>
          <w:ilvl w:val="0"/>
          <w:numId w:val="2"/>
        </w:numPr>
        <w:rPr/>
      </w:pPr>
      <w:bookmarkStart w:id="58" w:name="_Toc97389247"/>
      <w:r>
        <w:rPr/>
        <w:t>Model Training and Optimization</w:t>
      </w:r>
      <w:bookmarkEnd w:id="58"/>
    </w:p>
    <w:p>
      <w:pPr>
        <w:pStyle w:val="Heading2"/>
        <w:numPr>
          <w:ilvl w:val="1"/>
          <w:numId w:val="2"/>
        </w:numPr>
        <w:rPr/>
      </w:pPr>
      <w:bookmarkStart w:id="59" w:name="_Toc97389248"/>
      <w:r>
        <w:rPr/>
        <w:t>Introduction</w:t>
      </w:r>
      <w:bookmarkEnd w:id="59"/>
    </w:p>
    <w:p>
      <w:pPr>
        <w:pStyle w:val="Normal"/>
        <w:rPr/>
      </w:pPr>
      <w:r>
        <w:rPr/>
        <w:t xml:space="preserve">To automatically classify purpose of software usage in a given text, the Bi-LSTM-CRF model has been trained and tested on SoMeSci data set. </w:t>
      </w:r>
    </w:p>
    <w:p>
      <w:pPr>
        <w:pStyle w:val="Normal"/>
        <w:rPr/>
      </w:pPr>
      <w:r>
        <w:rPr/>
        <w:t xml:space="preserve">The model has been trained in various scenarios to identify best conditions  that leads to improved performance. The training scenarios identify the impact of data-split, context information, inclusion or exclusion of some parts of SoMeSci data sets. </w:t>
      </w:r>
    </w:p>
    <w:p>
      <w:pPr>
        <w:pStyle w:val="Normal"/>
        <w:rPr/>
      </w:pPr>
      <w:r>
        <w:rPr>
          <w:sz w:val="24"/>
          <w:szCs w:val="24"/>
          <w:lang w:val="en-US"/>
        </w:rPr>
        <w:t xml:space="preserve">The model’s performance has also been investigated after </w:t>
      </w:r>
      <w:r>
        <w:rPr/>
        <w:t xml:space="preserve">removing mention-type and software-type classifier. </w:t>
      </w:r>
    </w:p>
    <w:p>
      <w:pPr>
        <w:pStyle w:val="Normal"/>
        <w:rPr/>
      </w:pPr>
      <w:r>
        <w:rPr/>
        <w:t xml:space="preserve">In addition, the model has also been trained with Bio-BERT word embedding to see if that makes any difference in the performance of the model compared to the original model trained with Sci-BERT. Further more, exploration of optimal model parameters such as learning rate, epochs, batch-size, etc. have been carried out. </w:t>
      </w:r>
    </w:p>
    <w:p>
      <w:pPr>
        <w:pStyle w:val="Normal"/>
        <w:rPr/>
      </w:pPr>
      <w:r>
        <w:rPr/>
      </w:r>
    </w:p>
    <w:p>
      <w:pPr>
        <w:pStyle w:val="Heading2"/>
        <w:numPr>
          <w:ilvl w:val="1"/>
          <w:numId w:val="2"/>
        </w:numPr>
        <w:rPr/>
      </w:pPr>
      <w:bookmarkStart w:id="60" w:name="_Toc97389249"/>
      <w:r>
        <w:rPr/>
        <w:t>Data set optimization</w:t>
      </w:r>
      <w:bookmarkEnd w:id="60"/>
    </w:p>
    <w:p>
      <w:pPr>
        <w:pStyle w:val="Normal"/>
        <w:rPr/>
      </w:pPr>
      <w:r>
        <w:rPr/>
        <w:t xml:space="preserve">The training data, SoMeSci, has been split into </w:t>
      </w:r>
      <w:r>
        <w:rPr>
          <w:sz w:val="24"/>
          <w:szCs w:val="24"/>
          <w:lang w:val="en-US"/>
        </w:rPr>
        <w:t>train,</w:t>
      </w:r>
      <w:r>
        <w:rPr/>
        <w:t xml:space="preserve"> test and development set with  60, 20, 20 ratio respectively. To ensure the distribution  of enough samples of class labels, </w:t>
      </w:r>
      <w:r>
        <w:rPr>
          <w:sz w:val="24"/>
          <w:szCs w:val="24"/>
          <w:lang w:val="en-US"/>
        </w:rPr>
        <w:t>for all 8 types</w:t>
      </w:r>
      <w:r>
        <w:rPr/>
        <w:t xml:space="preserve"> software usage purpose class labels, the data set has been </w:t>
      </w:r>
      <w:r>
        <w:rPr>
          <w:sz w:val="24"/>
          <w:szCs w:val="24"/>
          <w:lang w:val="en-US"/>
        </w:rPr>
        <w:t>iteratively</w:t>
      </w:r>
      <w:r>
        <w:rPr/>
        <w:t xml:space="preserve"> </w:t>
      </w:r>
      <w:r>
        <w:rPr>
          <w:sz w:val="24"/>
          <w:szCs w:val="24"/>
          <w:lang w:val="en-US"/>
        </w:rPr>
        <w:t xml:space="preserve">split until each of software usage purpose class label lies within +/- 5%  </w:t>
      </w:r>
      <w:r>
        <w:rPr>
          <w:sz w:val="24"/>
          <w:szCs w:val="24"/>
          <w:lang w:val="en-US"/>
        </w:rPr>
        <w:t>for all</w:t>
      </w:r>
      <w:r>
        <w:rPr>
          <w:sz w:val="24"/>
          <w:szCs w:val="24"/>
          <w:lang w:val="en-US"/>
        </w:rPr>
        <w:t xml:space="preserve"> train, test and development</w:t>
      </w:r>
      <w:r>
        <w:rPr/>
        <w:t xml:space="preserve"> data set</w:t>
      </w:r>
      <w:r>
        <w:rPr/>
        <w:t>s</w:t>
      </w:r>
      <w:r>
        <w:rPr/>
        <w:t xml:space="preserve">. </w:t>
      </w:r>
      <w:r>
        <w:rPr/>
        <w:t>The python code for optimizing the data split has been listed on appendix B.</w:t>
      </w:r>
    </w:p>
    <w:p>
      <w:pPr>
        <w:pStyle w:val="Heading2"/>
        <w:numPr>
          <w:ilvl w:val="1"/>
          <w:numId w:val="2"/>
        </w:numPr>
        <w:rPr/>
      </w:pPr>
      <w:bookmarkStart w:id="61" w:name="_Toc97389250"/>
      <w:r>
        <w:rPr/>
        <w:t>Model Training Scenarios</w:t>
      </w:r>
      <w:bookmarkEnd w:id="61"/>
    </w:p>
    <w:p>
      <w:pPr>
        <w:pStyle w:val="Heading3"/>
        <w:numPr>
          <w:ilvl w:val="2"/>
          <w:numId w:val="2"/>
        </w:numPr>
        <w:ind w:left="0" w:hanging="0"/>
        <w:rPr/>
      </w:pPr>
      <w:bookmarkStart w:id="62" w:name="_Toc97389251"/>
      <w:r>
        <w:rPr/>
        <w:t>Training model with various context</w:t>
      </w:r>
      <w:bookmarkEnd w:id="62"/>
    </w:p>
    <w:p>
      <w:pPr>
        <w:pStyle w:val="Normal"/>
        <w:rPr/>
      </w:pPr>
      <w:r>
        <w:rPr/>
        <w:t xml:space="preserve">One of factors considered to  identify optimal model operation conditions is to determine how much context, before and after, a sentence is good for model performance.  </w:t>
      </w:r>
    </w:p>
    <w:p>
      <w:pPr>
        <w:pStyle w:val="Normal"/>
        <w:rPr/>
      </w:pPr>
      <w:r>
        <w:rPr/>
        <w:t xml:space="preserve">Hypothetically, more context before and after a given sentence would improve model performance and a left context information is more important than right context information. The training result conforms to this hypothesis to some degree in that consideration of two sentences before and after a sentence, improved the model performance slightly compared to no context or only left or right context. The other result from the training, indicates nothing weather a context on the left or right leads to improvement of model performance. </w:t>
      </w:r>
    </w:p>
    <w:p>
      <w:pPr>
        <w:pStyle w:val="Normal"/>
        <w:rPr/>
      </w:pPr>
      <w:r>
        <w:rPr/>
        <w:t xml:space="preserve"> </w:t>
      </w:r>
      <w:r>
        <w:rPr/>
        <w:t xml:space="preserve">The model has also been trained with sentence’s context set to all sentences before and after with in the paragraph. But this also does not give any significant improvement in the models’ performance as opposed to the theoretical hypothesis that more context will lead to better improvement. </w:t>
      </w:r>
    </w:p>
    <w:p>
      <w:pPr>
        <w:pStyle w:val="Heading3"/>
        <w:numPr>
          <w:ilvl w:val="2"/>
          <w:numId w:val="2"/>
        </w:numPr>
        <w:ind w:left="0" w:hanging="0"/>
        <w:rPr/>
      </w:pPr>
      <w:bookmarkStart w:id="63" w:name="_Toc97389252"/>
      <w:r>
        <w:rPr/>
        <w:t>Model training with inclusion/exclusion part of data</w:t>
      </w:r>
      <w:bookmarkEnd w:id="63"/>
    </w:p>
    <w:p>
      <w:pPr>
        <w:pStyle w:val="Normal"/>
        <w:rPr/>
      </w:pPr>
      <w:r>
        <w:rPr/>
        <w:t xml:space="preserve">As shown in section 4.2.1, SoMeSci data set is composed of 4 different sets of data as </w:t>
      </w:r>
      <w:r>
        <w:rPr>
          <w:i/>
          <w:iCs/>
        </w:rPr>
        <w:t>PLoS-methods</w:t>
      </w:r>
      <w:r>
        <w:rPr/>
        <w:t xml:space="preserve">, </w:t>
      </w:r>
      <w:r>
        <w:rPr>
          <w:i/>
          <w:iCs/>
        </w:rPr>
        <w:t>PubMed-full text</w:t>
      </w:r>
      <w:r>
        <w:rPr/>
        <w:t xml:space="preserve">,  </w:t>
      </w:r>
      <w:r>
        <w:rPr>
          <w:i/>
          <w:iCs/>
        </w:rPr>
        <w:t>PLoS-sentences</w:t>
      </w:r>
      <w:r>
        <w:rPr/>
        <w:t xml:space="preserve"> and </w:t>
      </w:r>
      <w:r>
        <w:rPr>
          <w:i/>
          <w:iCs/>
        </w:rPr>
        <w:t>creation-sentences</w:t>
      </w:r>
      <w:r>
        <w:rPr/>
        <w:t>.</w:t>
      </w:r>
    </w:p>
    <w:p>
      <w:pPr>
        <w:pStyle w:val="Normal"/>
        <w:rPr/>
      </w:pPr>
      <w:r>
        <w:rPr/>
        <w:t xml:space="preserve">The model has been trained in two scenarios, the first is by including PLoS and creation sentences and the second is by excluding them from the train, test, dev data set. </w:t>
      </w:r>
    </w:p>
    <w:p>
      <w:pPr>
        <w:pStyle w:val="Normal"/>
        <w:rPr/>
      </w:pPr>
      <w:r>
        <w:rPr/>
        <w:t xml:space="preserve">The need for evaluation of this scenario emerges from the fact that only PLoS-methods and Pubmed-full text  have been labeled with software purpose labels and it was desired weather using those additional classes of data sets would benefit models performance or otherwise. </w:t>
      </w:r>
    </w:p>
    <w:p>
      <w:pPr>
        <w:pStyle w:val="Normal"/>
        <w:rPr/>
      </w:pPr>
      <w:r>
        <mc:AlternateContent>
          <mc:Choice Requires="wps">
            <w:drawing>
              <wp:anchor behindDoc="0" distT="0" distB="0" distL="0" distR="0" simplePos="0" locked="0" layoutInCell="1" allowOverlap="1" relativeHeight="13" wp14:anchorId="5BDC2E9B">
                <wp:simplePos x="0" y="0"/>
                <wp:positionH relativeFrom="column">
                  <wp:posOffset>322580</wp:posOffset>
                </wp:positionH>
                <wp:positionV relativeFrom="paragraph">
                  <wp:posOffset>1078865</wp:posOffset>
                </wp:positionV>
                <wp:extent cx="2490470" cy="1639570"/>
                <wp:effectExtent l="0" t="0" r="25400" b="19050"/>
                <wp:wrapNone/>
                <wp:docPr id="61" name="Text Box 49"/>
                <a:graphic xmlns:a="http://schemas.openxmlformats.org/drawingml/2006/main">
                  <a:graphicData uri="http://schemas.microsoft.com/office/word/2010/wordprocessingShape">
                    <wps:wsp>
                      <wps:cNvSpPr/>
                      <wps:spPr>
                        <a:xfrm>
                          <a:off x="0" y="0"/>
                          <a:ext cx="2489760" cy="1639080"/>
                        </a:xfrm>
                        <a:prstGeom prst="rect">
                          <a:avLst/>
                        </a:prstGeom>
                        <a:solidFill>
                          <a:schemeClr val="lt1"/>
                        </a:solidFill>
                        <a:ln w="6480">
                          <a:solidFill>
                            <a:srgbClr val="000000"/>
                          </a:solidFill>
                          <a:round/>
                        </a:ln>
                      </wps:spPr>
                      <wps:style>
                        <a:lnRef idx="0"/>
                        <a:fillRef idx="0"/>
                        <a:effectRef idx="0"/>
                        <a:fontRef idx="minor"/>
                      </wps:style>
                      <wps:txbx>
                        <w:txbxContent>
                          <w:p>
                            <w:pPr>
                              <w:pStyle w:val="FrameContents"/>
                              <w:spacing w:before="0" w:after="160"/>
                              <w:rPr/>
                            </w:pPr>
                            <w:r>
                              <w:rPr/>
                              <w:drawing>
                                <wp:inline distT="0" distB="0" distL="0" distR="0">
                                  <wp:extent cx="2330450" cy="1412240"/>
                                  <wp:effectExtent l="0" t="0" r="0" b="0"/>
                                  <wp:docPr id="63" name="Picture 44"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4" descr="Chart, line chart, histogram&#10;&#10;Description automatically generated"/>
                                          <pic:cNvPicPr>
                                            <a:picLocks noChangeAspect="1" noChangeArrowheads="1"/>
                                          </pic:cNvPicPr>
                                        </pic:nvPicPr>
                                        <pic:blipFill>
                                          <a:blip r:embed="rId41"/>
                                          <a:stretch>
                                            <a:fillRect/>
                                          </a:stretch>
                                        </pic:blipFill>
                                        <pic:spPr bwMode="auto">
                                          <a:xfrm>
                                            <a:off x="0" y="0"/>
                                            <a:ext cx="2330450" cy="1412240"/>
                                          </a:xfrm>
                                          <a:prstGeom prst="rect">
                                            <a:avLst/>
                                          </a:prstGeom>
                                        </pic:spPr>
                                      </pic:pic>
                                    </a:graphicData>
                                  </a:graphic>
                                </wp:inline>
                              </w:drawing>
                            </w:r>
                          </w:p>
                        </w:txbxContent>
                      </wps:txbx>
                      <wps:bodyPr>
                        <a:noAutofit/>
                      </wps:bodyPr>
                    </wps:wsp>
                  </a:graphicData>
                </a:graphic>
              </wp:anchor>
            </w:drawing>
          </mc:Choice>
          <mc:Fallback>
            <w:pict>
              <v:rect id="shape_0" ID="Text Box 49" fillcolor="white" stroked="t" style="position:absolute;margin-left:25.4pt;margin-top:84.95pt;width:196pt;height:129pt" wp14:anchorId="5BDC2E9B">
                <w10:wrap type="none"/>
                <v:fill o:detectmouseclick="t" type="solid" color2="black"/>
                <v:stroke color="black" weight="6480" joinstyle="round" endcap="flat"/>
                <v:textbox>
                  <w:txbxContent>
                    <w:p>
                      <w:pPr>
                        <w:pStyle w:val="FrameContents"/>
                        <w:spacing w:before="0" w:after="160"/>
                        <w:rPr/>
                      </w:pPr>
                      <w:r>
                        <w:rPr/>
                        <w:drawing>
                          <wp:inline distT="0" distB="0" distL="0" distR="0">
                            <wp:extent cx="2330450" cy="1412240"/>
                            <wp:effectExtent l="0" t="0" r="0" b="0"/>
                            <wp:docPr id="64" name="Picture 44"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4" descr="Chart, line chart, histogram&#10;&#10;Description automatically generated"/>
                                    <pic:cNvPicPr>
                                      <a:picLocks noChangeAspect="1" noChangeArrowheads="1"/>
                                    </pic:cNvPicPr>
                                  </pic:nvPicPr>
                                  <pic:blipFill>
                                    <a:blip r:embed="rId41"/>
                                    <a:stretch>
                                      <a:fillRect/>
                                    </a:stretch>
                                  </pic:blipFill>
                                  <pic:spPr bwMode="auto">
                                    <a:xfrm>
                                      <a:off x="0" y="0"/>
                                      <a:ext cx="2330450" cy="1412240"/>
                                    </a:xfrm>
                                    <a:prstGeom prst="rect">
                                      <a:avLst/>
                                    </a:prstGeom>
                                  </pic:spPr>
                                </pic:pic>
                              </a:graphicData>
                            </a:graphic>
                          </wp:inline>
                        </w:drawing>
                      </w:r>
                    </w:p>
                  </w:txbxContent>
                </v:textbox>
              </v:rect>
            </w:pict>
          </mc:Fallback>
        </mc:AlternateContent>
        <mc:AlternateContent>
          <mc:Choice Requires="wps">
            <w:drawing>
              <wp:anchor behindDoc="0" distT="0" distB="0" distL="0" distR="0" simplePos="0" locked="0" layoutInCell="1" allowOverlap="1" relativeHeight="14" wp14:anchorId="2C3ABE09">
                <wp:simplePos x="0" y="0"/>
                <wp:positionH relativeFrom="column">
                  <wp:posOffset>2979420</wp:posOffset>
                </wp:positionH>
                <wp:positionV relativeFrom="paragraph">
                  <wp:posOffset>1078230</wp:posOffset>
                </wp:positionV>
                <wp:extent cx="2847975" cy="1639570"/>
                <wp:effectExtent l="0" t="0" r="10795" b="19050"/>
                <wp:wrapNone/>
                <wp:docPr id="65" name="Text Box 50"/>
                <a:graphic xmlns:a="http://schemas.openxmlformats.org/drawingml/2006/main">
                  <a:graphicData uri="http://schemas.microsoft.com/office/word/2010/wordprocessingShape">
                    <wps:wsp>
                      <wps:cNvSpPr/>
                      <wps:spPr>
                        <a:xfrm>
                          <a:off x="0" y="0"/>
                          <a:ext cx="2847240" cy="1639080"/>
                        </a:xfrm>
                        <a:prstGeom prst="rect">
                          <a:avLst/>
                        </a:prstGeom>
                        <a:solidFill>
                          <a:schemeClr val="lt1"/>
                        </a:solidFill>
                        <a:ln w="6480">
                          <a:solidFill>
                            <a:srgbClr val="000000"/>
                          </a:solidFill>
                          <a:round/>
                        </a:ln>
                      </wps:spPr>
                      <wps:style>
                        <a:lnRef idx="0"/>
                        <a:fillRef idx="0"/>
                        <a:effectRef idx="0"/>
                        <a:fontRef idx="minor"/>
                      </wps:style>
                      <wps:txbx>
                        <w:txbxContent>
                          <w:p>
                            <w:pPr>
                              <w:pStyle w:val="FrameContents"/>
                              <w:spacing w:before="0" w:after="160"/>
                              <w:rPr/>
                            </w:pPr>
                            <w:r>
                              <w:rPr/>
                              <w:drawing>
                                <wp:inline distT="0" distB="0" distL="0" distR="0">
                                  <wp:extent cx="2285365" cy="1281430"/>
                                  <wp:effectExtent l="0" t="0" r="0" b="0"/>
                                  <wp:docPr id="67" name="Picture 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7" descr="Chart, histogram&#10;&#10;Description automatically generated"/>
                                          <pic:cNvPicPr>
                                            <a:picLocks noChangeAspect="1" noChangeArrowheads="1"/>
                                          </pic:cNvPicPr>
                                        </pic:nvPicPr>
                                        <pic:blipFill>
                                          <a:blip r:embed="rId42"/>
                                          <a:stretch>
                                            <a:fillRect/>
                                          </a:stretch>
                                        </pic:blipFill>
                                        <pic:spPr bwMode="auto">
                                          <a:xfrm>
                                            <a:off x="0" y="0"/>
                                            <a:ext cx="2285365" cy="1281430"/>
                                          </a:xfrm>
                                          <a:prstGeom prst="rect">
                                            <a:avLst/>
                                          </a:prstGeom>
                                        </pic:spPr>
                                      </pic:pic>
                                    </a:graphicData>
                                  </a:graphic>
                                </wp:inline>
                              </w:drawing>
                            </w:r>
                          </w:p>
                        </w:txbxContent>
                      </wps:txbx>
                      <wps:bodyPr>
                        <a:noAutofit/>
                      </wps:bodyPr>
                    </wps:wsp>
                  </a:graphicData>
                </a:graphic>
              </wp:anchor>
            </w:drawing>
          </mc:Choice>
          <mc:Fallback>
            <w:pict>
              <v:rect id="shape_0" ID="Text Box 50" fillcolor="white" stroked="t" style="position:absolute;margin-left:234.6pt;margin-top:84.9pt;width:224.15pt;height:129pt" wp14:anchorId="2C3ABE09">
                <w10:wrap type="none"/>
                <v:fill o:detectmouseclick="t" type="solid" color2="black"/>
                <v:stroke color="black" weight="6480" joinstyle="round" endcap="flat"/>
                <v:textbox>
                  <w:txbxContent>
                    <w:p>
                      <w:pPr>
                        <w:pStyle w:val="FrameContents"/>
                        <w:spacing w:before="0" w:after="160"/>
                        <w:rPr/>
                      </w:pPr>
                      <w:r>
                        <w:rPr/>
                        <w:drawing>
                          <wp:inline distT="0" distB="0" distL="0" distR="0">
                            <wp:extent cx="2285365" cy="1281430"/>
                            <wp:effectExtent l="0" t="0" r="0" b="0"/>
                            <wp:docPr id="68" name="Picture 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7" descr="Chart, histogram&#10;&#10;Description automatically generated"/>
                                    <pic:cNvPicPr>
                                      <a:picLocks noChangeAspect="1" noChangeArrowheads="1"/>
                                    </pic:cNvPicPr>
                                  </pic:nvPicPr>
                                  <pic:blipFill>
                                    <a:blip r:embed="rId42"/>
                                    <a:stretch>
                                      <a:fillRect/>
                                    </a:stretch>
                                  </pic:blipFill>
                                  <pic:spPr bwMode="auto">
                                    <a:xfrm>
                                      <a:off x="0" y="0"/>
                                      <a:ext cx="2285365" cy="1281430"/>
                                    </a:xfrm>
                                    <a:prstGeom prst="rect">
                                      <a:avLst/>
                                    </a:prstGeom>
                                  </pic:spPr>
                                </pic:pic>
                              </a:graphicData>
                            </a:graphic>
                          </wp:inline>
                        </w:drawing>
                      </w:r>
                    </w:p>
                  </w:txbxContent>
                </v:textbox>
              </v:rect>
            </w:pict>
          </mc:Fallback>
        </mc:AlternateContent>
      </w:r>
      <w:r>
        <w:rPr/>
        <w:t xml:space="preserve">The results of evaluation indicates that including </w:t>
      </w:r>
      <w:r>
        <w:rPr>
          <w:i/>
          <w:iCs/>
        </w:rPr>
        <w:t>PLoS-sentences</w:t>
      </w:r>
      <w:r>
        <w:rPr/>
        <w:t xml:space="preserve"> and </w:t>
      </w:r>
      <w:r>
        <w:rPr>
          <w:i/>
          <w:iCs/>
        </w:rPr>
        <w:t>creation-sentences ,</w:t>
      </w:r>
      <w:r>
        <w:rPr/>
        <w:t xml:space="preserve">in the training data, definitely improved model performance for classification of software. However, the software purpose classifier’s performance is decreased. This makes sense given </w:t>
      </w:r>
      <w:r>
        <w:rPr>
          <w:i/>
          <w:iCs/>
        </w:rPr>
        <w:t>PLoS-sentences</w:t>
      </w:r>
      <w:r>
        <w:rPr/>
        <w:t xml:space="preserve"> and </w:t>
      </w:r>
      <w:r>
        <w:rPr>
          <w:i/>
          <w:iCs/>
        </w:rPr>
        <w:t>creation-sentences</w:t>
      </w:r>
      <w:r>
        <w:rPr/>
        <w:t xml:space="preserve"> sentences  do not have software purpose labels. </w:t>
      </w:r>
    </w:p>
    <w:p>
      <w:pPr>
        <w:pStyle w:val="Normal"/>
        <w:rPr/>
      </w:pPr>
      <w:r>
        <w:rPr/>
      </w:r>
    </w:p>
    <w:p>
      <w:pPr>
        <w:pStyle w:val="Normal"/>
        <w:rPr/>
      </w:pPr>
      <w:r>
        <w:rPr/>
      </w:r>
    </w:p>
    <w:p>
      <w:pPr>
        <w:pStyle w:val="Normal"/>
        <w:rPr/>
      </w:pPr>
      <w:r>
        <w:rPr/>
        <w:t xml:space="preserve">   </w:t>
      </w:r>
    </w:p>
    <w:p>
      <w:pPr>
        <w:pStyle w:val="Normal"/>
        <w:rPr/>
      </w:pPr>
      <w:r>
        <w:rPr/>
      </w:r>
    </w:p>
    <w:p>
      <w:pPr>
        <w:pStyle w:val="Normal"/>
        <w:rPr/>
      </w:pPr>
      <w:r>
        <w:rPr/>
      </w:r>
    </w:p>
    <w:p>
      <w:pPr>
        <w:pStyle w:val="Normal"/>
        <w:rPr/>
      </w:pPr>
      <w:r>
        <w:rPr/>
        <w:t xml:space="preserve"> </w:t>
      </w:r>
    </w:p>
    <w:p>
      <w:pPr>
        <w:pStyle w:val="Normal"/>
        <w:rPr/>
      </w:pPr>
      <w:r>
        <w:rPr/>
        <w:t xml:space="preserve">Total Recall for development set (left), test set (right) indicates that inclusion of  creation (blue) and PLoS sentences did not improve model performance compared to model trained without PLoS/Creation sentences (red). </w:t>
      </w:r>
    </w:p>
    <w:p>
      <w:pPr>
        <w:pStyle w:val="Normal"/>
        <w:rPr/>
      </w:pPr>
      <w:r>
        <w:rPr/>
      </w:r>
    </w:p>
    <w:p>
      <w:pPr>
        <w:pStyle w:val="Heading3"/>
        <w:numPr>
          <w:ilvl w:val="2"/>
          <w:numId w:val="2"/>
        </w:numPr>
        <w:ind w:left="0" w:hanging="0"/>
        <w:rPr/>
      </w:pPr>
      <w:bookmarkStart w:id="64" w:name="_Toc97389253"/>
      <w:r>
        <w:rPr/>
        <w:t>Model training Bio-BERT vs Sci-BERT</w:t>
      </w:r>
      <w:bookmarkEnd w:id="64"/>
    </w:p>
    <w:p>
      <w:pPr>
        <w:pStyle w:val="Normal"/>
        <w:rPr/>
      </w:pPr>
      <w:r>
        <w:rPr/>
        <w:t xml:space="preserve">The other scenario considered was determining the impact of a word embedding used to represent each word in the training data set. Even though both Bio-BERT and Sci-BERT give a contextualized representation of a word in a sentence, representations of a word would differ due to the inherent difference of corpora used for pre-trained models of Bio-BERT and Sci-BERT { beltagy2019scibert , li2019fine }. </w:t>
      </w:r>
    </w:p>
    <w:p>
      <w:pPr>
        <w:pStyle w:val="Heading2"/>
        <w:numPr>
          <w:ilvl w:val="1"/>
          <w:numId w:val="2"/>
        </w:numPr>
        <w:rPr/>
      </w:pPr>
      <w:bookmarkStart w:id="65" w:name="_Toc97389254"/>
      <w:r>
        <w:rPr/>
        <w:t>Model training with 2-layers</w:t>
      </w:r>
      <w:bookmarkEnd w:id="65"/>
    </w:p>
    <w:p>
      <w:pPr>
        <w:pStyle w:val="Normal"/>
        <w:rPr/>
      </w:pPr>
      <w:r>
        <w:rPr/>
        <w:t xml:space="preserve">The classification of software purpose of use actually depends of the identification of software but not the type of mention or type of software. For this reason, software-mention and software-type classifiers have been removed to test weather direct classification of software purpose based on software entity classifier would give a better performance. The reduced model, with 2 layers, is shown on the figure below. </w:t>
      </w:r>
    </w:p>
    <w:p>
      <w:pPr>
        <w:pStyle w:val="Normal"/>
        <w:jc w:val="center"/>
        <w:rPr/>
      </w:pPr>
      <w:r>
        <w:rPr/>
        <w:drawing>
          <wp:inline distT="0" distB="0" distL="0" distR="0">
            <wp:extent cx="4694555" cy="2978150"/>
            <wp:effectExtent l="0" t="0" r="0" b="0"/>
            <wp:docPr id="69"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7" descr="Graphical user interface&#10;&#10;Description automatically generated"/>
                    <pic:cNvPicPr>
                      <a:picLocks noChangeAspect="1" noChangeArrowheads="1"/>
                    </pic:cNvPicPr>
                  </pic:nvPicPr>
                  <pic:blipFill>
                    <a:blip r:embed="rId43"/>
                    <a:stretch>
                      <a:fillRect/>
                    </a:stretch>
                  </pic:blipFill>
                  <pic:spPr bwMode="auto">
                    <a:xfrm>
                      <a:off x="0" y="0"/>
                      <a:ext cx="4694555" cy="2978150"/>
                    </a:xfrm>
                    <a:prstGeom prst="rect">
                      <a:avLst/>
                    </a:prstGeom>
                  </pic:spPr>
                </pic:pic>
              </a:graphicData>
            </a:graphic>
          </wp:inline>
        </w:drawing>
      </w:r>
    </w:p>
    <w:p>
      <w:pPr>
        <w:pStyle w:val="Heading2"/>
        <w:numPr>
          <w:ilvl w:val="1"/>
          <w:numId w:val="2"/>
        </w:numPr>
        <w:rPr/>
      </w:pPr>
      <w:bookmarkStart w:id="66" w:name="_Toc97389255"/>
      <w:r>
        <w:rPr/>
        <w:t>Hyper-parameter tuning</w:t>
      </w:r>
      <w:bookmarkEnd w:id="66"/>
      <w:r>
        <w:rPr/>
        <w:t xml:space="preserve"> </w:t>
      </w:r>
    </w:p>
    <w:p>
      <w:pPr>
        <w:pStyle w:val="Normal"/>
        <w:rPr/>
      </w:pPr>
      <w:r>
        <w:rPr/>
        <w:t xml:space="preserve">To further optimize models’ performance, hyper-parameter tuning has been carried out to determine optimal model training parameters. The parameters are dropouts and learning rate. </w:t>
      </w:r>
    </w:p>
    <w:p>
      <w:pPr>
        <w:pStyle w:val="Heading2"/>
        <w:numPr>
          <w:ilvl w:val="1"/>
          <w:numId w:val="2"/>
        </w:numPr>
        <w:rPr/>
      </w:pPr>
      <w:bookmarkStart w:id="67" w:name="_Toc97389256"/>
      <w:r>
        <w:rPr/>
        <w:t>Summary of Training Results</w:t>
      </w:r>
      <w:bookmarkEnd w:id="67"/>
      <w:r>
        <w:rPr/>
        <w:t xml:space="preserve"> </w:t>
      </w:r>
    </w:p>
    <w:p>
      <w:pPr>
        <w:pStyle w:val="Heading3"/>
        <w:numPr>
          <w:ilvl w:val="2"/>
          <w:numId w:val="2"/>
        </w:numPr>
        <w:ind w:left="0" w:hanging="0"/>
        <w:rPr/>
      </w:pPr>
      <w:bookmarkStart w:id="68" w:name="_Toc97389257"/>
      <w:r>
        <w:rPr/>
        <w:t>Software entity classification result</w:t>
      </w:r>
      <w:bookmarkEnd w:id="68"/>
    </w:p>
    <w:tbl>
      <w:tblPr>
        <w:tblStyle w:val="TableGrid"/>
        <w:tblW w:w="7792" w:type="dxa"/>
        <w:jc w:val="left"/>
        <w:tblInd w:w="0" w:type="dxa"/>
        <w:tblCellMar>
          <w:top w:w="0" w:type="dxa"/>
          <w:left w:w="108" w:type="dxa"/>
          <w:bottom w:w="0" w:type="dxa"/>
          <w:right w:w="108" w:type="dxa"/>
        </w:tblCellMar>
        <w:tblLook w:val="04a0" w:noHBand="0" w:noVBand="1" w:firstColumn="1" w:lastRow="0" w:lastColumn="0" w:firstRow="1"/>
      </w:tblPr>
      <w:tblGrid>
        <w:gridCol w:w="3237"/>
        <w:gridCol w:w="708"/>
        <w:gridCol w:w="713"/>
        <w:gridCol w:w="720"/>
        <w:gridCol w:w="713"/>
        <w:gridCol w:w="850"/>
        <w:gridCol w:w="850"/>
      </w:tblGrid>
      <w:tr>
        <w:trPr/>
        <w:tc>
          <w:tcPr>
            <w:tcW w:w="3237" w:type="dxa"/>
            <w:tcBorders/>
          </w:tcPr>
          <w:p>
            <w:pPr>
              <w:pStyle w:val="Normal"/>
              <w:spacing w:lineRule="auto" w:line="240" w:before="0" w:after="0"/>
              <w:jc w:val="left"/>
              <w:rPr/>
            </w:pPr>
            <w:r>
              <w:rPr/>
              <w:t xml:space="preserve">Software </w:t>
            </w:r>
          </w:p>
        </w:tc>
        <w:tc>
          <w:tcPr>
            <w:tcW w:w="1421" w:type="dxa"/>
            <w:gridSpan w:val="2"/>
            <w:tcBorders/>
          </w:tcPr>
          <w:p>
            <w:pPr>
              <w:pStyle w:val="Normal"/>
              <w:spacing w:lineRule="auto" w:line="240" w:before="0" w:after="0"/>
              <w:jc w:val="left"/>
              <w:rPr/>
            </w:pPr>
            <w:r>
              <w:rPr/>
              <w:t>Precision</w:t>
            </w:r>
          </w:p>
        </w:tc>
        <w:tc>
          <w:tcPr>
            <w:tcW w:w="1433" w:type="dxa"/>
            <w:gridSpan w:val="2"/>
            <w:tcBorders/>
          </w:tcPr>
          <w:p>
            <w:pPr>
              <w:pStyle w:val="Normal"/>
              <w:spacing w:lineRule="auto" w:line="240" w:before="0" w:after="0"/>
              <w:jc w:val="left"/>
              <w:rPr/>
            </w:pPr>
            <w:r>
              <w:rPr/>
              <w:t>Recall</w:t>
            </w:r>
          </w:p>
        </w:tc>
        <w:tc>
          <w:tcPr>
            <w:tcW w:w="1700" w:type="dxa"/>
            <w:gridSpan w:val="2"/>
            <w:tcBorders/>
          </w:tcPr>
          <w:p>
            <w:pPr>
              <w:pStyle w:val="Normal"/>
              <w:spacing w:lineRule="auto" w:line="240" w:before="0" w:after="0"/>
              <w:jc w:val="left"/>
              <w:rPr/>
            </w:pPr>
            <w:r>
              <w:rPr/>
              <w:t>F-score</w:t>
            </w:r>
          </w:p>
        </w:tc>
      </w:tr>
      <w:tr>
        <w:trPr/>
        <w:tc>
          <w:tcPr>
            <w:tcW w:w="3237" w:type="dxa"/>
            <w:tcBorders/>
          </w:tcPr>
          <w:p>
            <w:pPr>
              <w:pStyle w:val="Normal"/>
              <w:spacing w:lineRule="auto" w:line="240" w:before="0" w:after="0"/>
              <w:jc w:val="left"/>
              <w:rPr/>
            </w:pPr>
            <w:r>
              <w:rPr/>
              <w:t xml:space="preserve">Abbreviation </w:t>
            </w:r>
          </w:p>
        </w:tc>
        <w:tc>
          <w:tcPr>
            <w:tcW w:w="708" w:type="dxa"/>
            <w:tcBorders/>
          </w:tcPr>
          <w:p>
            <w:pPr>
              <w:pStyle w:val="Normal"/>
              <w:spacing w:lineRule="auto" w:line="240" w:before="0" w:after="0"/>
              <w:jc w:val="left"/>
              <w:rPr/>
            </w:pPr>
            <w:r>
              <w:rPr/>
              <w:t>Test</w:t>
            </w:r>
          </w:p>
        </w:tc>
        <w:tc>
          <w:tcPr>
            <w:tcW w:w="713" w:type="dxa"/>
            <w:tcBorders/>
          </w:tcPr>
          <w:p>
            <w:pPr>
              <w:pStyle w:val="Normal"/>
              <w:spacing w:lineRule="auto" w:line="240" w:before="0" w:after="0"/>
              <w:jc w:val="left"/>
              <w:rPr/>
            </w:pPr>
            <w:r>
              <w:rPr/>
              <w:t>Dev.</w:t>
            </w:r>
          </w:p>
        </w:tc>
        <w:tc>
          <w:tcPr>
            <w:tcW w:w="720" w:type="dxa"/>
            <w:tcBorders/>
          </w:tcPr>
          <w:p>
            <w:pPr>
              <w:pStyle w:val="Normal"/>
              <w:spacing w:lineRule="auto" w:line="240" w:before="0" w:after="0"/>
              <w:jc w:val="left"/>
              <w:rPr/>
            </w:pPr>
            <w:r>
              <w:rPr/>
              <w:t>Test</w:t>
            </w:r>
          </w:p>
        </w:tc>
        <w:tc>
          <w:tcPr>
            <w:tcW w:w="713" w:type="dxa"/>
            <w:tcBorders/>
          </w:tcPr>
          <w:p>
            <w:pPr>
              <w:pStyle w:val="Normal"/>
              <w:spacing w:lineRule="auto" w:line="240" w:before="0" w:after="0"/>
              <w:jc w:val="left"/>
              <w:rPr/>
            </w:pPr>
            <w:r>
              <w:rPr/>
              <w:t>Dev.</w:t>
            </w:r>
          </w:p>
        </w:tc>
        <w:tc>
          <w:tcPr>
            <w:tcW w:w="850" w:type="dxa"/>
            <w:tcBorders/>
          </w:tcPr>
          <w:p>
            <w:pPr>
              <w:pStyle w:val="Normal"/>
              <w:spacing w:lineRule="auto" w:line="240" w:before="0" w:after="0"/>
              <w:jc w:val="left"/>
              <w:rPr/>
            </w:pPr>
            <w:r>
              <w:rPr/>
              <w:t>Test</w:t>
            </w:r>
          </w:p>
        </w:tc>
        <w:tc>
          <w:tcPr>
            <w:tcW w:w="850" w:type="dxa"/>
            <w:tcBorders/>
          </w:tcPr>
          <w:p>
            <w:pPr>
              <w:pStyle w:val="Normal"/>
              <w:spacing w:lineRule="auto" w:line="240" w:before="0" w:after="0"/>
              <w:jc w:val="left"/>
              <w:rPr/>
            </w:pPr>
            <w:r>
              <w:rPr/>
              <w:t>Dev.</w:t>
            </w:r>
          </w:p>
        </w:tc>
      </w:tr>
      <w:tr>
        <w:trPr/>
        <w:tc>
          <w:tcPr>
            <w:tcW w:w="3237" w:type="dxa"/>
            <w:tcBorders/>
          </w:tcPr>
          <w:p>
            <w:pPr>
              <w:pStyle w:val="Normal"/>
              <w:spacing w:lineRule="auto" w:line="240" w:before="0" w:after="0"/>
              <w:jc w:val="left"/>
              <w:rPr/>
            </w:pPr>
            <w:r>
              <w:rPr/>
              <w:t xml:space="preserve">Alternative name </w:t>
            </w:r>
          </w:p>
        </w:tc>
        <w:tc>
          <w:tcPr>
            <w:tcW w:w="708" w:type="dxa"/>
            <w:tcBorders/>
          </w:tcPr>
          <w:p>
            <w:pPr>
              <w:pStyle w:val="Normal"/>
              <w:spacing w:lineRule="auto" w:line="240" w:before="0" w:after="0"/>
              <w:jc w:val="left"/>
              <w:rPr/>
            </w:pPr>
            <w:r>
              <w:rPr/>
            </w:r>
          </w:p>
        </w:tc>
        <w:tc>
          <w:tcPr>
            <w:tcW w:w="713" w:type="dxa"/>
            <w:tcBorders/>
          </w:tcPr>
          <w:p>
            <w:pPr>
              <w:pStyle w:val="Normal"/>
              <w:spacing w:lineRule="auto" w:line="240" w:before="0" w:after="0"/>
              <w:jc w:val="left"/>
              <w:rPr/>
            </w:pPr>
            <w:r>
              <w:rPr/>
            </w:r>
          </w:p>
        </w:tc>
        <w:tc>
          <w:tcPr>
            <w:tcW w:w="720" w:type="dxa"/>
            <w:tcBorders/>
          </w:tcPr>
          <w:p>
            <w:pPr>
              <w:pStyle w:val="Normal"/>
              <w:spacing w:lineRule="auto" w:line="240" w:before="0" w:after="0"/>
              <w:jc w:val="left"/>
              <w:rPr/>
            </w:pPr>
            <w:r>
              <w:rPr/>
            </w:r>
          </w:p>
        </w:tc>
        <w:tc>
          <w:tcPr>
            <w:tcW w:w="713" w:type="dxa"/>
            <w:tcBorders/>
          </w:tcPr>
          <w:p>
            <w:pPr>
              <w:pStyle w:val="Normal"/>
              <w:spacing w:lineRule="auto" w:line="240" w:before="0" w:after="0"/>
              <w:jc w:val="left"/>
              <w:rPr/>
            </w:pPr>
            <w:r>
              <w:rPr/>
            </w:r>
          </w:p>
        </w:tc>
        <w:tc>
          <w:tcPr>
            <w:tcW w:w="850" w:type="dxa"/>
            <w:tcBorders/>
          </w:tcPr>
          <w:p>
            <w:pPr>
              <w:pStyle w:val="Normal"/>
              <w:spacing w:lineRule="auto" w:line="240" w:before="0" w:after="0"/>
              <w:jc w:val="left"/>
              <w:rPr/>
            </w:pPr>
            <w:r>
              <w:rPr/>
            </w:r>
          </w:p>
        </w:tc>
        <w:tc>
          <w:tcPr>
            <w:tcW w:w="850" w:type="dxa"/>
            <w:tcBorders/>
          </w:tcPr>
          <w:p>
            <w:pPr>
              <w:pStyle w:val="Normal"/>
              <w:spacing w:lineRule="auto" w:line="240" w:before="0" w:after="0"/>
              <w:jc w:val="left"/>
              <w:rPr/>
            </w:pPr>
            <w:r>
              <w:rPr/>
            </w:r>
          </w:p>
        </w:tc>
      </w:tr>
      <w:tr>
        <w:trPr/>
        <w:tc>
          <w:tcPr>
            <w:tcW w:w="3237" w:type="dxa"/>
            <w:tcBorders/>
          </w:tcPr>
          <w:p>
            <w:pPr>
              <w:pStyle w:val="Normal"/>
              <w:spacing w:lineRule="auto" w:line="240" w:before="0" w:after="0"/>
              <w:jc w:val="left"/>
              <w:rPr/>
            </w:pPr>
            <w:r>
              <w:rPr/>
              <w:t xml:space="preserve">Application </w:t>
            </w:r>
          </w:p>
        </w:tc>
        <w:tc>
          <w:tcPr>
            <w:tcW w:w="708" w:type="dxa"/>
            <w:tcBorders/>
          </w:tcPr>
          <w:p>
            <w:pPr>
              <w:pStyle w:val="Normal"/>
              <w:spacing w:lineRule="auto" w:line="240" w:before="0" w:after="0"/>
              <w:jc w:val="left"/>
              <w:rPr/>
            </w:pPr>
            <w:r>
              <w:rPr/>
            </w:r>
          </w:p>
        </w:tc>
        <w:tc>
          <w:tcPr>
            <w:tcW w:w="713" w:type="dxa"/>
            <w:tcBorders/>
          </w:tcPr>
          <w:p>
            <w:pPr>
              <w:pStyle w:val="Normal"/>
              <w:spacing w:lineRule="auto" w:line="240" w:before="0" w:after="0"/>
              <w:jc w:val="left"/>
              <w:rPr/>
            </w:pPr>
            <w:r>
              <w:rPr/>
            </w:r>
          </w:p>
        </w:tc>
        <w:tc>
          <w:tcPr>
            <w:tcW w:w="720" w:type="dxa"/>
            <w:tcBorders/>
          </w:tcPr>
          <w:p>
            <w:pPr>
              <w:pStyle w:val="Normal"/>
              <w:spacing w:lineRule="auto" w:line="240" w:before="0" w:after="0"/>
              <w:jc w:val="left"/>
              <w:rPr/>
            </w:pPr>
            <w:r>
              <w:rPr/>
            </w:r>
          </w:p>
        </w:tc>
        <w:tc>
          <w:tcPr>
            <w:tcW w:w="713" w:type="dxa"/>
            <w:tcBorders/>
          </w:tcPr>
          <w:p>
            <w:pPr>
              <w:pStyle w:val="Normal"/>
              <w:spacing w:lineRule="auto" w:line="240" w:before="0" w:after="0"/>
              <w:jc w:val="left"/>
              <w:rPr/>
            </w:pPr>
            <w:r>
              <w:rPr/>
            </w:r>
          </w:p>
        </w:tc>
        <w:tc>
          <w:tcPr>
            <w:tcW w:w="850" w:type="dxa"/>
            <w:tcBorders/>
          </w:tcPr>
          <w:p>
            <w:pPr>
              <w:pStyle w:val="Normal"/>
              <w:spacing w:lineRule="auto" w:line="240" w:before="0" w:after="0"/>
              <w:jc w:val="left"/>
              <w:rPr/>
            </w:pPr>
            <w:r>
              <w:rPr/>
            </w:r>
          </w:p>
        </w:tc>
        <w:tc>
          <w:tcPr>
            <w:tcW w:w="850" w:type="dxa"/>
            <w:tcBorders/>
          </w:tcPr>
          <w:p>
            <w:pPr>
              <w:pStyle w:val="Normal"/>
              <w:spacing w:lineRule="auto" w:line="240" w:before="0" w:after="0"/>
              <w:jc w:val="left"/>
              <w:rPr/>
            </w:pPr>
            <w:r>
              <w:rPr/>
            </w:r>
          </w:p>
        </w:tc>
      </w:tr>
      <w:tr>
        <w:trPr/>
        <w:tc>
          <w:tcPr>
            <w:tcW w:w="3237" w:type="dxa"/>
            <w:tcBorders/>
          </w:tcPr>
          <w:p>
            <w:pPr>
              <w:pStyle w:val="Normal"/>
              <w:spacing w:lineRule="auto" w:line="240" w:before="0" w:after="0"/>
              <w:jc w:val="left"/>
              <w:rPr/>
            </w:pPr>
            <w:r>
              <w:rPr/>
              <w:t>Citation</w:t>
            </w:r>
          </w:p>
        </w:tc>
        <w:tc>
          <w:tcPr>
            <w:tcW w:w="708" w:type="dxa"/>
            <w:tcBorders/>
          </w:tcPr>
          <w:p>
            <w:pPr>
              <w:pStyle w:val="Normal"/>
              <w:spacing w:lineRule="auto" w:line="240" w:before="0" w:after="0"/>
              <w:jc w:val="left"/>
              <w:rPr/>
            </w:pPr>
            <w:r>
              <w:rPr/>
            </w:r>
          </w:p>
        </w:tc>
        <w:tc>
          <w:tcPr>
            <w:tcW w:w="713" w:type="dxa"/>
            <w:tcBorders/>
          </w:tcPr>
          <w:p>
            <w:pPr>
              <w:pStyle w:val="Normal"/>
              <w:spacing w:lineRule="auto" w:line="240" w:before="0" w:after="0"/>
              <w:jc w:val="left"/>
              <w:rPr/>
            </w:pPr>
            <w:r>
              <w:rPr/>
            </w:r>
          </w:p>
        </w:tc>
        <w:tc>
          <w:tcPr>
            <w:tcW w:w="720" w:type="dxa"/>
            <w:tcBorders/>
          </w:tcPr>
          <w:p>
            <w:pPr>
              <w:pStyle w:val="Normal"/>
              <w:spacing w:lineRule="auto" w:line="240" w:before="0" w:after="0"/>
              <w:jc w:val="left"/>
              <w:rPr/>
            </w:pPr>
            <w:r>
              <w:rPr/>
            </w:r>
          </w:p>
        </w:tc>
        <w:tc>
          <w:tcPr>
            <w:tcW w:w="713" w:type="dxa"/>
            <w:tcBorders/>
          </w:tcPr>
          <w:p>
            <w:pPr>
              <w:pStyle w:val="Normal"/>
              <w:spacing w:lineRule="auto" w:line="240" w:before="0" w:after="0"/>
              <w:jc w:val="left"/>
              <w:rPr/>
            </w:pPr>
            <w:r>
              <w:rPr/>
            </w:r>
          </w:p>
        </w:tc>
        <w:tc>
          <w:tcPr>
            <w:tcW w:w="850" w:type="dxa"/>
            <w:tcBorders/>
          </w:tcPr>
          <w:p>
            <w:pPr>
              <w:pStyle w:val="Normal"/>
              <w:spacing w:lineRule="auto" w:line="240" w:before="0" w:after="0"/>
              <w:jc w:val="left"/>
              <w:rPr/>
            </w:pPr>
            <w:r>
              <w:rPr/>
            </w:r>
          </w:p>
        </w:tc>
        <w:tc>
          <w:tcPr>
            <w:tcW w:w="850" w:type="dxa"/>
            <w:tcBorders/>
          </w:tcPr>
          <w:p>
            <w:pPr>
              <w:pStyle w:val="Normal"/>
              <w:spacing w:lineRule="auto" w:line="240" w:before="0" w:after="0"/>
              <w:jc w:val="left"/>
              <w:rPr/>
            </w:pPr>
            <w:r>
              <w:rPr/>
            </w:r>
          </w:p>
        </w:tc>
      </w:tr>
      <w:tr>
        <w:trPr/>
        <w:tc>
          <w:tcPr>
            <w:tcW w:w="3237" w:type="dxa"/>
            <w:tcBorders/>
          </w:tcPr>
          <w:p>
            <w:pPr>
              <w:pStyle w:val="Normal"/>
              <w:spacing w:lineRule="auto" w:line="240" w:before="0" w:after="0"/>
              <w:jc w:val="left"/>
              <w:rPr/>
            </w:pPr>
            <w:r>
              <w:rPr/>
              <w:t>Developer</w:t>
            </w:r>
          </w:p>
        </w:tc>
        <w:tc>
          <w:tcPr>
            <w:tcW w:w="708" w:type="dxa"/>
            <w:tcBorders/>
          </w:tcPr>
          <w:p>
            <w:pPr>
              <w:pStyle w:val="Normal"/>
              <w:spacing w:lineRule="auto" w:line="240" w:before="0" w:after="0"/>
              <w:jc w:val="left"/>
              <w:rPr/>
            </w:pPr>
            <w:r>
              <w:rPr/>
            </w:r>
          </w:p>
        </w:tc>
        <w:tc>
          <w:tcPr>
            <w:tcW w:w="713" w:type="dxa"/>
            <w:tcBorders/>
          </w:tcPr>
          <w:p>
            <w:pPr>
              <w:pStyle w:val="Normal"/>
              <w:spacing w:lineRule="auto" w:line="240" w:before="0" w:after="0"/>
              <w:jc w:val="left"/>
              <w:rPr/>
            </w:pPr>
            <w:r>
              <w:rPr/>
            </w:r>
          </w:p>
        </w:tc>
        <w:tc>
          <w:tcPr>
            <w:tcW w:w="720" w:type="dxa"/>
            <w:tcBorders/>
          </w:tcPr>
          <w:p>
            <w:pPr>
              <w:pStyle w:val="Normal"/>
              <w:spacing w:lineRule="auto" w:line="240" w:before="0" w:after="0"/>
              <w:jc w:val="left"/>
              <w:rPr/>
            </w:pPr>
            <w:r>
              <w:rPr/>
            </w:r>
          </w:p>
        </w:tc>
        <w:tc>
          <w:tcPr>
            <w:tcW w:w="713" w:type="dxa"/>
            <w:tcBorders/>
          </w:tcPr>
          <w:p>
            <w:pPr>
              <w:pStyle w:val="Normal"/>
              <w:spacing w:lineRule="auto" w:line="240" w:before="0" w:after="0"/>
              <w:jc w:val="left"/>
              <w:rPr/>
            </w:pPr>
            <w:r>
              <w:rPr/>
            </w:r>
          </w:p>
        </w:tc>
        <w:tc>
          <w:tcPr>
            <w:tcW w:w="850" w:type="dxa"/>
            <w:tcBorders/>
          </w:tcPr>
          <w:p>
            <w:pPr>
              <w:pStyle w:val="Normal"/>
              <w:spacing w:lineRule="auto" w:line="240" w:before="0" w:after="0"/>
              <w:jc w:val="left"/>
              <w:rPr/>
            </w:pPr>
            <w:r>
              <w:rPr/>
            </w:r>
          </w:p>
        </w:tc>
        <w:tc>
          <w:tcPr>
            <w:tcW w:w="850" w:type="dxa"/>
            <w:tcBorders/>
          </w:tcPr>
          <w:p>
            <w:pPr>
              <w:pStyle w:val="Normal"/>
              <w:spacing w:lineRule="auto" w:line="240" w:before="0" w:after="0"/>
              <w:jc w:val="left"/>
              <w:rPr/>
            </w:pPr>
            <w:r>
              <w:rPr/>
            </w:r>
          </w:p>
        </w:tc>
      </w:tr>
      <w:tr>
        <w:trPr/>
        <w:tc>
          <w:tcPr>
            <w:tcW w:w="3237" w:type="dxa"/>
            <w:tcBorders/>
          </w:tcPr>
          <w:p>
            <w:pPr>
              <w:pStyle w:val="Normal"/>
              <w:spacing w:lineRule="auto" w:line="240" w:before="0" w:after="0"/>
              <w:jc w:val="left"/>
              <w:rPr/>
            </w:pPr>
            <w:r>
              <w:rPr/>
              <w:t>Extension</w:t>
            </w:r>
          </w:p>
        </w:tc>
        <w:tc>
          <w:tcPr>
            <w:tcW w:w="708" w:type="dxa"/>
            <w:tcBorders/>
          </w:tcPr>
          <w:p>
            <w:pPr>
              <w:pStyle w:val="Normal"/>
              <w:spacing w:lineRule="auto" w:line="240" w:before="0" w:after="0"/>
              <w:jc w:val="left"/>
              <w:rPr/>
            </w:pPr>
            <w:r>
              <w:rPr/>
            </w:r>
          </w:p>
        </w:tc>
        <w:tc>
          <w:tcPr>
            <w:tcW w:w="713" w:type="dxa"/>
            <w:tcBorders/>
          </w:tcPr>
          <w:p>
            <w:pPr>
              <w:pStyle w:val="Normal"/>
              <w:spacing w:lineRule="auto" w:line="240" w:before="0" w:after="0"/>
              <w:jc w:val="left"/>
              <w:rPr/>
            </w:pPr>
            <w:r>
              <w:rPr/>
            </w:r>
          </w:p>
        </w:tc>
        <w:tc>
          <w:tcPr>
            <w:tcW w:w="720" w:type="dxa"/>
            <w:tcBorders/>
          </w:tcPr>
          <w:p>
            <w:pPr>
              <w:pStyle w:val="Normal"/>
              <w:spacing w:lineRule="auto" w:line="240" w:before="0" w:after="0"/>
              <w:jc w:val="left"/>
              <w:rPr/>
            </w:pPr>
            <w:r>
              <w:rPr/>
            </w:r>
          </w:p>
        </w:tc>
        <w:tc>
          <w:tcPr>
            <w:tcW w:w="713" w:type="dxa"/>
            <w:tcBorders/>
          </w:tcPr>
          <w:p>
            <w:pPr>
              <w:pStyle w:val="Normal"/>
              <w:spacing w:lineRule="auto" w:line="240" w:before="0" w:after="0"/>
              <w:jc w:val="left"/>
              <w:rPr/>
            </w:pPr>
            <w:r>
              <w:rPr/>
            </w:r>
          </w:p>
        </w:tc>
        <w:tc>
          <w:tcPr>
            <w:tcW w:w="850" w:type="dxa"/>
            <w:tcBorders/>
          </w:tcPr>
          <w:p>
            <w:pPr>
              <w:pStyle w:val="Normal"/>
              <w:spacing w:lineRule="auto" w:line="240" w:before="0" w:after="0"/>
              <w:jc w:val="left"/>
              <w:rPr/>
            </w:pPr>
            <w:r>
              <w:rPr/>
            </w:r>
          </w:p>
        </w:tc>
        <w:tc>
          <w:tcPr>
            <w:tcW w:w="850" w:type="dxa"/>
            <w:tcBorders/>
          </w:tcPr>
          <w:p>
            <w:pPr>
              <w:pStyle w:val="Normal"/>
              <w:spacing w:lineRule="auto" w:line="240" w:before="0" w:after="0"/>
              <w:jc w:val="left"/>
              <w:rPr/>
            </w:pPr>
            <w:r>
              <w:rPr/>
            </w:r>
          </w:p>
        </w:tc>
      </w:tr>
      <w:tr>
        <w:trPr/>
        <w:tc>
          <w:tcPr>
            <w:tcW w:w="3237" w:type="dxa"/>
            <w:tcBorders/>
          </w:tcPr>
          <w:p>
            <w:pPr>
              <w:pStyle w:val="Normal"/>
              <w:spacing w:lineRule="auto" w:line="240" w:before="0" w:after="0"/>
              <w:jc w:val="left"/>
              <w:rPr/>
            </w:pPr>
            <w:r>
              <w:rPr/>
              <w:t xml:space="preserve">License  </w:t>
            </w:r>
          </w:p>
        </w:tc>
        <w:tc>
          <w:tcPr>
            <w:tcW w:w="708" w:type="dxa"/>
            <w:tcBorders/>
          </w:tcPr>
          <w:p>
            <w:pPr>
              <w:pStyle w:val="Normal"/>
              <w:spacing w:lineRule="auto" w:line="240" w:before="0" w:after="0"/>
              <w:jc w:val="left"/>
              <w:rPr/>
            </w:pPr>
            <w:r>
              <w:rPr/>
            </w:r>
          </w:p>
        </w:tc>
        <w:tc>
          <w:tcPr>
            <w:tcW w:w="713" w:type="dxa"/>
            <w:tcBorders/>
          </w:tcPr>
          <w:p>
            <w:pPr>
              <w:pStyle w:val="Normal"/>
              <w:spacing w:lineRule="auto" w:line="240" w:before="0" w:after="0"/>
              <w:jc w:val="left"/>
              <w:rPr/>
            </w:pPr>
            <w:r>
              <w:rPr/>
            </w:r>
          </w:p>
        </w:tc>
        <w:tc>
          <w:tcPr>
            <w:tcW w:w="720" w:type="dxa"/>
            <w:tcBorders/>
          </w:tcPr>
          <w:p>
            <w:pPr>
              <w:pStyle w:val="Normal"/>
              <w:spacing w:lineRule="auto" w:line="240" w:before="0" w:after="0"/>
              <w:jc w:val="left"/>
              <w:rPr/>
            </w:pPr>
            <w:r>
              <w:rPr/>
            </w:r>
          </w:p>
        </w:tc>
        <w:tc>
          <w:tcPr>
            <w:tcW w:w="713" w:type="dxa"/>
            <w:tcBorders/>
          </w:tcPr>
          <w:p>
            <w:pPr>
              <w:pStyle w:val="Normal"/>
              <w:spacing w:lineRule="auto" w:line="240" w:before="0" w:after="0"/>
              <w:jc w:val="left"/>
              <w:rPr/>
            </w:pPr>
            <w:r>
              <w:rPr/>
            </w:r>
          </w:p>
        </w:tc>
        <w:tc>
          <w:tcPr>
            <w:tcW w:w="850" w:type="dxa"/>
            <w:tcBorders/>
          </w:tcPr>
          <w:p>
            <w:pPr>
              <w:pStyle w:val="Normal"/>
              <w:spacing w:lineRule="auto" w:line="240" w:before="0" w:after="0"/>
              <w:jc w:val="left"/>
              <w:rPr/>
            </w:pPr>
            <w:r>
              <w:rPr/>
            </w:r>
          </w:p>
        </w:tc>
        <w:tc>
          <w:tcPr>
            <w:tcW w:w="850" w:type="dxa"/>
            <w:tcBorders/>
          </w:tcPr>
          <w:p>
            <w:pPr>
              <w:pStyle w:val="Normal"/>
              <w:spacing w:lineRule="auto" w:line="240" w:before="0" w:after="0"/>
              <w:jc w:val="left"/>
              <w:rPr/>
            </w:pPr>
            <w:r>
              <w:rPr/>
            </w:r>
          </w:p>
        </w:tc>
      </w:tr>
      <w:tr>
        <w:trPr/>
        <w:tc>
          <w:tcPr>
            <w:tcW w:w="3237" w:type="dxa"/>
            <w:tcBorders/>
          </w:tcPr>
          <w:p>
            <w:pPr>
              <w:pStyle w:val="Normal"/>
              <w:spacing w:lineRule="auto" w:line="240" w:before="0" w:after="0"/>
              <w:rPr/>
            </w:pPr>
            <w:r>
              <w:rPr/>
              <w:t xml:space="preserve">Release </w:t>
            </w:r>
          </w:p>
        </w:tc>
        <w:tc>
          <w:tcPr>
            <w:tcW w:w="708" w:type="dxa"/>
            <w:tcBorders/>
          </w:tcPr>
          <w:p>
            <w:pPr>
              <w:pStyle w:val="Normal"/>
              <w:spacing w:lineRule="auto" w:line="240" w:before="0" w:after="0"/>
              <w:jc w:val="left"/>
              <w:rPr/>
            </w:pPr>
            <w:r>
              <w:rPr/>
            </w:r>
          </w:p>
        </w:tc>
        <w:tc>
          <w:tcPr>
            <w:tcW w:w="713" w:type="dxa"/>
            <w:tcBorders/>
          </w:tcPr>
          <w:p>
            <w:pPr>
              <w:pStyle w:val="Normal"/>
              <w:spacing w:lineRule="auto" w:line="240" w:before="0" w:after="0"/>
              <w:jc w:val="left"/>
              <w:rPr/>
            </w:pPr>
            <w:r>
              <w:rPr/>
            </w:r>
          </w:p>
        </w:tc>
        <w:tc>
          <w:tcPr>
            <w:tcW w:w="720" w:type="dxa"/>
            <w:tcBorders/>
          </w:tcPr>
          <w:p>
            <w:pPr>
              <w:pStyle w:val="Normal"/>
              <w:spacing w:lineRule="auto" w:line="240" w:before="0" w:after="0"/>
              <w:jc w:val="left"/>
              <w:rPr/>
            </w:pPr>
            <w:r>
              <w:rPr/>
            </w:r>
          </w:p>
        </w:tc>
        <w:tc>
          <w:tcPr>
            <w:tcW w:w="713" w:type="dxa"/>
            <w:tcBorders/>
          </w:tcPr>
          <w:p>
            <w:pPr>
              <w:pStyle w:val="Normal"/>
              <w:spacing w:lineRule="auto" w:line="240" w:before="0" w:after="0"/>
              <w:jc w:val="left"/>
              <w:rPr/>
            </w:pPr>
            <w:r>
              <w:rPr/>
            </w:r>
          </w:p>
        </w:tc>
        <w:tc>
          <w:tcPr>
            <w:tcW w:w="850" w:type="dxa"/>
            <w:tcBorders/>
          </w:tcPr>
          <w:p>
            <w:pPr>
              <w:pStyle w:val="Normal"/>
              <w:spacing w:lineRule="auto" w:line="240" w:before="0" w:after="0"/>
              <w:jc w:val="left"/>
              <w:rPr/>
            </w:pPr>
            <w:r>
              <w:rPr/>
            </w:r>
          </w:p>
        </w:tc>
        <w:tc>
          <w:tcPr>
            <w:tcW w:w="850" w:type="dxa"/>
            <w:tcBorders/>
          </w:tcPr>
          <w:p>
            <w:pPr>
              <w:pStyle w:val="Normal"/>
              <w:spacing w:lineRule="auto" w:line="240" w:before="0" w:after="0"/>
              <w:jc w:val="left"/>
              <w:rPr/>
            </w:pPr>
            <w:r>
              <w:rPr/>
            </w:r>
          </w:p>
        </w:tc>
      </w:tr>
      <w:tr>
        <w:trPr/>
        <w:tc>
          <w:tcPr>
            <w:tcW w:w="3237" w:type="dxa"/>
            <w:tcBorders/>
          </w:tcPr>
          <w:p>
            <w:pPr>
              <w:pStyle w:val="Normal"/>
              <w:spacing w:lineRule="auto" w:line="240" w:before="0" w:after="0"/>
              <w:rPr/>
            </w:pPr>
            <w:r>
              <w:rPr/>
              <w:t>Total</w:t>
            </w:r>
          </w:p>
        </w:tc>
        <w:tc>
          <w:tcPr>
            <w:tcW w:w="708" w:type="dxa"/>
            <w:tcBorders/>
          </w:tcPr>
          <w:p>
            <w:pPr>
              <w:pStyle w:val="Normal"/>
              <w:spacing w:lineRule="auto" w:line="240" w:before="0" w:after="0"/>
              <w:jc w:val="left"/>
              <w:rPr/>
            </w:pPr>
            <w:r>
              <w:rPr/>
            </w:r>
          </w:p>
        </w:tc>
        <w:tc>
          <w:tcPr>
            <w:tcW w:w="713" w:type="dxa"/>
            <w:tcBorders/>
          </w:tcPr>
          <w:p>
            <w:pPr>
              <w:pStyle w:val="Normal"/>
              <w:spacing w:lineRule="auto" w:line="240" w:before="0" w:after="0"/>
              <w:jc w:val="left"/>
              <w:rPr/>
            </w:pPr>
            <w:r>
              <w:rPr/>
            </w:r>
          </w:p>
        </w:tc>
        <w:tc>
          <w:tcPr>
            <w:tcW w:w="720" w:type="dxa"/>
            <w:tcBorders/>
          </w:tcPr>
          <w:p>
            <w:pPr>
              <w:pStyle w:val="Normal"/>
              <w:spacing w:lineRule="auto" w:line="240" w:before="0" w:after="0"/>
              <w:jc w:val="left"/>
              <w:rPr/>
            </w:pPr>
            <w:r>
              <w:rPr/>
            </w:r>
          </w:p>
        </w:tc>
        <w:tc>
          <w:tcPr>
            <w:tcW w:w="713" w:type="dxa"/>
            <w:tcBorders/>
          </w:tcPr>
          <w:p>
            <w:pPr>
              <w:pStyle w:val="Normal"/>
              <w:spacing w:lineRule="auto" w:line="240" w:before="0" w:after="0"/>
              <w:jc w:val="left"/>
              <w:rPr/>
            </w:pPr>
            <w:r>
              <w:rPr/>
            </w:r>
          </w:p>
        </w:tc>
        <w:tc>
          <w:tcPr>
            <w:tcW w:w="850" w:type="dxa"/>
            <w:tcBorders/>
          </w:tcPr>
          <w:p>
            <w:pPr>
              <w:pStyle w:val="Normal"/>
              <w:spacing w:lineRule="auto" w:line="240" w:before="0" w:after="0"/>
              <w:jc w:val="left"/>
              <w:rPr/>
            </w:pPr>
            <w:r>
              <w:rPr/>
            </w:r>
          </w:p>
        </w:tc>
        <w:tc>
          <w:tcPr>
            <w:tcW w:w="850" w:type="dxa"/>
            <w:tcBorders/>
          </w:tcPr>
          <w:p>
            <w:pPr>
              <w:pStyle w:val="Normal"/>
              <w:spacing w:lineRule="auto" w:line="240" w:before="0" w:after="0"/>
              <w:jc w:val="left"/>
              <w:rPr/>
            </w:pPr>
            <w:r>
              <w:rPr/>
            </w:r>
          </w:p>
        </w:tc>
      </w:tr>
    </w:tbl>
    <w:p>
      <w:pPr>
        <w:pStyle w:val="Heading3"/>
        <w:numPr>
          <w:ilvl w:val="2"/>
          <w:numId w:val="2"/>
        </w:numPr>
        <w:ind w:left="0" w:hanging="0"/>
        <w:rPr/>
      </w:pPr>
      <w:bookmarkStart w:id="69" w:name="_Toc97389258"/>
      <w:r>
        <w:rPr/>
        <w:t>software type</w:t>
      </w:r>
      <w:bookmarkEnd w:id="69"/>
      <w:r>
        <w:rPr/>
        <w:t xml:space="preserve"> </w:t>
      </w:r>
    </w:p>
    <w:tbl>
      <w:tblPr>
        <w:tblStyle w:val="TableGrid"/>
        <w:tblW w:w="7792" w:type="dxa"/>
        <w:jc w:val="left"/>
        <w:tblInd w:w="0" w:type="dxa"/>
        <w:tblCellMar>
          <w:top w:w="0" w:type="dxa"/>
          <w:left w:w="108" w:type="dxa"/>
          <w:bottom w:w="0" w:type="dxa"/>
          <w:right w:w="108" w:type="dxa"/>
        </w:tblCellMar>
        <w:tblLook w:val="04a0" w:noHBand="0" w:noVBand="1" w:firstColumn="1" w:lastRow="0" w:lastColumn="0" w:firstRow="1"/>
      </w:tblPr>
      <w:tblGrid>
        <w:gridCol w:w="3237"/>
        <w:gridCol w:w="708"/>
        <w:gridCol w:w="713"/>
        <w:gridCol w:w="720"/>
        <w:gridCol w:w="713"/>
        <w:gridCol w:w="850"/>
        <w:gridCol w:w="850"/>
      </w:tblGrid>
      <w:tr>
        <w:trPr/>
        <w:tc>
          <w:tcPr>
            <w:tcW w:w="3237" w:type="dxa"/>
            <w:tcBorders/>
          </w:tcPr>
          <w:p>
            <w:pPr>
              <w:pStyle w:val="Normal"/>
              <w:spacing w:lineRule="auto" w:line="240" w:before="0" w:after="0"/>
              <w:jc w:val="left"/>
              <w:rPr/>
            </w:pPr>
            <w:r>
              <w:rPr/>
              <w:t>Software type</w:t>
            </w:r>
          </w:p>
        </w:tc>
        <w:tc>
          <w:tcPr>
            <w:tcW w:w="1421" w:type="dxa"/>
            <w:gridSpan w:val="2"/>
            <w:tcBorders/>
          </w:tcPr>
          <w:p>
            <w:pPr>
              <w:pStyle w:val="Normal"/>
              <w:spacing w:lineRule="auto" w:line="240" w:before="0" w:after="0"/>
              <w:jc w:val="left"/>
              <w:rPr/>
            </w:pPr>
            <w:r>
              <w:rPr/>
              <w:t>Precision</w:t>
            </w:r>
          </w:p>
        </w:tc>
        <w:tc>
          <w:tcPr>
            <w:tcW w:w="1433" w:type="dxa"/>
            <w:gridSpan w:val="2"/>
            <w:tcBorders/>
          </w:tcPr>
          <w:p>
            <w:pPr>
              <w:pStyle w:val="Normal"/>
              <w:spacing w:lineRule="auto" w:line="240" w:before="0" w:after="0"/>
              <w:jc w:val="left"/>
              <w:rPr/>
            </w:pPr>
            <w:r>
              <w:rPr/>
              <w:t>Recall</w:t>
            </w:r>
          </w:p>
        </w:tc>
        <w:tc>
          <w:tcPr>
            <w:tcW w:w="1700" w:type="dxa"/>
            <w:gridSpan w:val="2"/>
            <w:tcBorders/>
          </w:tcPr>
          <w:p>
            <w:pPr>
              <w:pStyle w:val="Normal"/>
              <w:spacing w:lineRule="auto" w:line="240" w:before="0" w:after="0"/>
              <w:jc w:val="left"/>
              <w:rPr/>
            </w:pPr>
            <w:r>
              <w:rPr/>
              <w:t>F-score</w:t>
            </w:r>
          </w:p>
        </w:tc>
      </w:tr>
      <w:tr>
        <w:trPr/>
        <w:tc>
          <w:tcPr>
            <w:tcW w:w="3237" w:type="dxa"/>
            <w:tcBorders/>
          </w:tcPr>
          <w:p>
            <w:pPr>
              <w:pStyle w:val="Normal"/>
              <w:spacing w:lineRule="auto" w:line="240" w:before="0" w:after="0"/>
              <w:jc w:val="left"/>
              <w:rPr/>
            </w:pPr>
            <w:r>
              <w:rPr/>
              <w:t xml:space="preserve">Application </w:t>
            </w:r>
          </w:p>
        </w:tc>
        <w:tc>
          <w:tcPr>
            <w:tcW w:w="708" w:type="dxa"/>
            <w:tcBorders/>
          </w:tcPr>
          <w:p>
            <w:pPr>
              <w:pStyle w:val="Normal"/>
              <w:spacing w:lineRule="auto" w:line="240" w:before="0" w:after="0"/>
              <w:jc w:val="left"/>
              <w:rPr/>
            </w:pPr>
            <w:r>
              <w:rPr/>
              <w:t>Test</w:t>
            </w:r>
          </w:p>
        </w:tc>
        <w:tc>
          <w:tcPr>
            <w:tcW w:w="713" w:type="dxa"/>
            <w:tcBorders/>
          </w:tcPr>
          <w:p>
            <w:pPr>
              <w:pStyle w:val="Normal"/>
              <w:spacing w:lineRule="auto" w:line="240" w:before="0" w:after="0"/>
              <w:jc w:val="left"/>
              <w:rPr/>
            </w:pPr>
            <w:r>
              <w:rPr/>
              <w:t>Dev.</w:t>
            </w:r>
          </w:p>
        </w:tc>
        <w:tc>
          <w:tcPr>
            <w:tcW w:w="720" w:type="dxa"/>
            <w:tcBorders/>
          </w:tcPr>
          <w:p>
            <w:pPr>
              <w:pStyle w:val="Normal"/>
              <w:spacing w:lineRule="auto" w:line="240" w:before="0" w:after="0"/>
              <w:jc w:val="left"/>
              <w:rPr/>
            </w:pPr>
            <w:r>
              <w:rPr/>
              <w:t>Test</w:t>
            </w:r>
          </w:p>
        </w:tc>
        <w:tc>
          <w:tcPr>
            <w:tcW w:w="713" w:type="dxa"/>
            <w:tcBorders/>
          </w:tcPr>
          <w:p>
            <w:pPr>
              <w:pStyle w:val="Normal"/>
              <w:spacing w:lineRule="auto" w:line="240" w:before="0" w:after="0"/>
              <w:jc w:val="left"/>
              <w:rPr/>
            </w:pPr>
            <w:r>
              <w:rPr/>
              <w:t>Dev.</w:t>
            </w:r>
          </w:p>
        </w:tc>
        <w:tc>
          <w:tcPr>
            <w:tcW w:w="850" w:type="dxa"/>
            <w:tcBorders/>
          </w:tcPr>
          <w:p>
            <w:pPr>
              <w:pStyle w:val="Normal"/>
              <w:spacing w:lineRule="auto" w:line="240" w:before="0" w:after="0"/>
              <w:jc w:val="left"/>
              <w:rPr/>
            </w:pPr>
            <w:r>
              <w:rPr/>
              <w:t>Test</w:t>
            </w:r>
          </w:p>
        </w:tc>
        <w:tc>
          <w:tcPr>
            <w:tcW w:w="850" w:type="dxa"/>
            <w:tcBorders/>
          </w:tcPr>
          <w:p>
            <w:pPr>
              <w:pStyle w:val="Normal"/>
              <w:spacing w:lineRule="auto" w:line="240" w:before="0" w:after="0"/>
              <w:jc w:val="left"/>
              <w:rPr/>
            </w:pPr>
            <w:r>
              <w:rPr/>
              <w:t>Dev.</w:t>
            </w:r>
          </w:p>
        </w:tc>
      </w:tr>
      <w:tr>
        <w:trPr/>
        <w:tc>
          <w:tcPr>
            <w:tcW w:w="3237" w:type="dxa"/>
            <w:tcBorders/>
          </w:tcPr>
          <w:p>
            <w:pPr>
              <w:pStyle w:val="Normal"/>
              <w:spacing w:lineRule="auto" w:line="240" w:before="0" w:after="0"/>
              <w:jc w:val="left"/>
              <w:rPr/>
            </w:pPr>
            <w:r>
              <w:rPr/>
              <w:t xml:space="preserve">Operating System </w:t>
            </w:r>
          </w:p>
        </w:tc>
        <w:tc>
          <w:tcPr>
            <w:tcW w:w="708" w:type="dxa"/>
            <w:tcBorders/>
          </w:tcPr>
          <w:p>
            <w:pPr>
              <w:pStyle w:val="Normal"/>
              <w:spacing w:lineRule="auto" w:line="240" w:before="0" w:after="0"/>
              <w:jc w:val="left"/>
              <w:rPr/>
            </w:pPr>
            <w:r>
              <w:rPr/>
            </w:r>
          </w:p>
        </w:tc>
        <w:tc>
          <w:tcPr>
            <w:tcW w:w="713" w:type="dxa"/>
            <w:tcBorders/>
          </w:tcPr>
          <w:p>
            <w:pPr>
              <w:pStyle w:val="Normal"/>
              <w:spacing w:lineRule="auto" w:line="240" w:before="0" w:after="0"/>
              <w:jc w:val="left"/>
              <w:rPr/>
            </w:pPr>
            <w:r>
              <w:rPr/>
            </w:r>
          </w:p>
        </w:tc>
        <w:tc>
          <w:tcPr>
            <w:tcW w:w="720" w:type="dxa"/>
            <w:tcBorders/>
          </w:tcPr>
          <w:p>
            <w:pPr>
              <w:pStyle w:val="Normal"/>
              <w:spacing w:lineRule="auto" w:line="240" w:before="0" w:after="0"/>
              <w:jc w:val="left"/>
              <w:rPr/>
            </w:pPr>
            <w:r>
              <w:rPr/>
            </w:r>
          </w:p>
        </w:tc>
        <w:tc>
          <w:tcPr>
            <w:tcW w:w="713" w:type="dxa"/>
            <w:tcBorders/>
          </w:tcPr>
          <w:p>
            <w:pPr>
              <w:pStyle w:val="Normal"/>
              <w:spacing w:lineRule="auto" w:line="240" w:before="0" w:after="0"/>
              <w:jc w:val="left"/>
              <w:rPr/>
            </w:pPr>
            <w:r>
              <w:rPr/>
            </w:r>
          </w:p>
        </w:tc>
        <w:tc>
          <w:tcPr>
            <w:tcW w:w="850" w:type="dxa"/>
            <w:tcBorders/>
          </w:tcPr>
          <w:p>
            <w:pPr>
              <w:pStyle w:val="Normal"/>
              <w:spacing w:lineRule="auto" w:line="240" w:before="0" w:after="0"/>
              <w:jc w:val="left"/>
              <w:rPr/>
            </w:pPr>
            <w:r>
              <w:rPr/>
            </w:r>
          </w:p>
        </w:tc>
        <w:tc>
          <w:tcPr>
            <w:tcW w:w="850" w:type="dxa"/>
            <w:tcBorders/>
          </w:tcPr>
          <w:p>
            <w:pPr>
              <w:pStyle w:val="Normal"/>
              <w:spacing w:lineRule="auto" w:line="240" w:before="0" w:after="0"/>
              <w:jc w:val="left"/>
              <w:rPr/>
            </w:pPr>
            <w:r>
              <w:rPr/>
            </w:r>
          </w:p>
        </w:tc>
      </w:tr>
      <w:tr>
        <w:trPr/>
        <w:tc>
          <w:tcPr>
            <w:tcW w:w="3237" w:type="dxa"/>
            <w:tcBorders/>
          </w:tcPr>
          <w:p>
            <w:pPr>
              <w:pStyle w:val="Normal"/>
              <w:spacing w:lineRule="auto" w:line="240" w:before="0" w:after="0"/>
              <w:jc w:val="left"/>
              <w:rPr/>
            </w:pPr>
            <w:r>
              <w:rPr/>
              <w:t>Programming Environment</w:t>
            </w:r>
          </w:p>
        </w:tc>
        <w:tc>
          <w:tcPr>
            <w:tcW w:w="708" w:type="dxa"/>
            <w:tcBorders/>
          </w:tcPr>
          <w:p>
            <w:pPr>
              <w:pStyle w:val="Normal"/>
              <w:spacing w:lineRule="auto" w:line="240" w:before="0" w:after="0"/>
              <w:jc w:val="left"/>
              <w:rPr/>
            </w:pPr>
            <w:r>
              <w:rPr/>
            </w:r>
          </w:p>
        </w:tc>
        <w:tc>
          <w:tcPr>
            <w:tcW w:w="713" w:type="dxa"/>
            <w:tcBorders/>
          </w:tcPr>
          <w:p>
            <w:pPr>
              <w:pStyle w:val="Normal"/>
              <w:spacing w:lineRule="auto" w:line="240" w:before="0" w:after="0"/>
              <w:jc w:val="left"/>
              <w:rPr/>
            </w:pPr>
            <w:r>
              <w:rPr/>
            </w:r>
          </w:p>
        </w:tc>
        <w:tc>
          <w:tcPr>
            <w:tcW w:w="720" w:type="dxa"/>
            <w:tcBorders/>
          </w:tcPr>
          <w:p>
            <w:pPr>
              <w:pStyle w:val="Normal"/>
              <w:spacing w:lineRule="auto" w:line="240" w:before="0" w:after="0"/>
              <w:jc w:val="left"/>
              <w:rPr/>
            </w:pPr>
            <w:r>
              <w:rPr/>
            </w:r>
          </w:p>
        </w:tc>
        <w:tc>
          <w:tcPr>
            <w:tcW w:w="713" w:type="dxa"/>
            <w:tcBorders/>
          </w:tcPr>
          <w:p>
            <w:pPr>
              <w:pStyle w:val="Normal"/>
              <w:spacing w:lineRule="auto" w:line="240" w:before="0" w:after="0"/>
              <w:jc w:val="left"/>
              <w:rPr/>
            </w:pPr>
            <w:r>
              <w:rPr/>
            </w:r>
          </w:p>
        </w:tc>
        <w:tc>
          <w:tcPr>
            <w:tcW w:w="850" w:type="dxa"/>
            <w:tcBorders/>
          </w:tcPr>
          <w:p>
            <w:pPr>
              <w:pStyle w:val="Normal"/>
              <w:spacing w:lineRule="auto" w:line="240" w:before="0" w:after="0"/>
              <w:jc w:val="left"/>
              <w:rPr/>
            </w:pPr>
            <w:r>
              <w:rPr/>
            </w:r>
          </w:p>
        </w:tc>
        <w:tc>
          <w:tcPr>
            <w:tcW w:w="850" w:type="dxa"/>
            <w:tcBorders/>
          </w:tcPr>
          <w:p>
            <w:pPr>
              <w:pStyle w:val="Normal"/>
              <w:spacing w:lineRule="auto" w:line="240" w:before="0" w:after="0"/>
              <w:jc w:val="left"/>
              <w:rPr/>
            </w:pPr>
            <w:r>
              <w:rPr/>
            </w:r>
          </w:p>
        </w:tc>
      </w:tr>
      <w:tr>
        <w:trPr/>
        <w:tc>
          <w:tcPr>
            <w:tcW w:w="3237" w:type="dxa"/>
            <w:tcBorders/>
          </w:tcPr>
          <w:p>
            <w:pPr>
              <w:pStyle w:val="Normal"/>
              <w:spacing w:lineRule="auto" w:line="240" w:before="0" w:after="0"/>
              <w:jc w:val="left"/>
              <w:rPr/>
            </w:pPr>
            <w:r>
              <w:rPr/>
              <w:t xml:space="preserve">Plugin </w:t>
            </w:r>
          </w:p>
        </w:tc>
        <w:tc>
          <w:tcPr>
            <w:tcW w:w="708" w:type="dxa"/>
            <w:tcBorders/>
          </w:tcPr>
          <w:p>
            <w:pPr>
              <w:pStyle w:val="Normal"/>
              <w:spacing w:lineRule="auto" w:line="240" w:before="0" w:after="0"/>
              <w:jc w:val="left"/>
              <w:rPr/>
            </w:pPr>
            <w:r>
              <w:rPr/>
            </w:r>
          </w:p>
        </w:tc>
        <w:tc>
          <w:tcPr>
            <w:tcW w:w="713" w:type="dxa"/>
            <w:tcBorders/>
          </w:tcPr>
          <w:p>
            <w:pPr>
              <w:pStyle w:val="Normal"/>
              <w:spacing w:lineRule="auto" w:line="240" w:before="0" w:after="0"/>
              <w:jc w:val="left"/>
              <w:rPr/>
            </w:pPr>
            <w:r>
              <w:rPr/>
            </w:r>
          </w:p>
        </w:tc>
        <w:tc>
          <w:tcPr>
            <w:tcW w:w="720" w:type="dxa"/>
            <w:tcBorders/>
          </w:tcPr>
          <w:p>
            <w:pPr>
              <w:pStyle w:val="Normal"/>
              <w:spacing w:lineRule="auto" w:line="240" w:before="0" w:after="0"/>
              <w:jc w:val="left"/>
              <w:rPr/>
            </w:pPr>
            <w:r>
              <w:rPr/>
            </w:r>
          </w:p>
        </w:tc>
        <w:tc>
          <w:tcPr>
            <w:tcW w:w="713" w:type="dxa"/>
            <w:tcBorders/>
          </w:tcPr>
          <w:p>
            <w:pPr>
              <w:pStyle w:val="Normal"/>
              <w:spacing w:lineRule="auto" w:line="240" w:before="0" w:after="0"/>
              <w:jc w:val="left"/>
              <w:rPr/>
            </w:pPr>
            <w:r>
              <w:rPr/>
            </w:r>
          </w:p>
        </w:tc>
        <w:tc>
          <w:tcPr>
            <w:tcW w:w="850" w:type="dxa"/>
            <w:tcBorders/>
          </w:tcPr>
          <w:p>
            <w:pPr>
              <w:pStyle w:val="Normal"/>
              <w:spacing w:lineRule="auto" w:line="240" w:before="0" w:after="0"/>
              <w:jc w:val="left"/>
              <w:rPr/>
            </w:pPr>
            <w:r>
              <w:rPr/>
            </w:r>
          </w:p>
        </w:tc>
        <w:tc>
          <w:tcPr>
            <w:tcW w:w="850" w:type="dxa"/>
            <w:tcBorders/>
          </w:tcPr>
          <w:p>
            <w:pPr>
              <w:pStyle w:val="Normal"/>
              <w:spacing w:lineRule="auto" w:line="240" w:before="0" w:after="0"/>
              <w:jc w:val="left"/>
              <w:rPr/>
            </w:pPr>
            <w:r>
              <w:rPr/>
            </w:r>
          </w:p>
        </w:tc>
      </w:tr>
      <w:tr>
        <w:trPr/>
        <w:tc>
          <w:tcPr>
            <w:tcW w:w="3237" w:type="dxa"/>
            <w:tcBorders/>
          </w:tcPr>
          <w:p>
            <w:pPr>
              <w:pStyle w:val="Normal"/>
              <w:spacing w:lineRule="auto" w:line="240" w:before="0" w:after="0"/>
              <w:rPr/>
            </w:pPr>
            <w:r>
              <w:rPr/>
              <w:t>Total</w:t>
            </w:r>
          </w:p>
        </w:tc>
        <w:tc>
          <w:tcPr>
            <w:tcW w:w="708" w:type="dxa"/>
            <w:tcBorders/>
          </w:tcPr>
          <w:p>
            <w:pPr>
              <w:pStyle w:val="Normal"/>
              <w:spacing w:lineRule="auto" w:line="240" w:before="0" w:after="0"/>
              <w:jc w:val="left"/>
              <w:rPr/>
            </w:pPr>
            <w:r>
              <w:rPr/>
            </w:r>
          </w:p>
        </w:tc>
        <w:tc>
          <w:tcPr>
            <w:tcW w:w="713" w:type="dxa"/>
            <w:tcBorders/>
          </w:tcPr>
          <w:p>
            <w:pPr>
              <w:pStyle w:val="Normal"/>
              <w:spacing w:lineRule="auto" w:line="240" w:before="0" w:after="0"/>
              <w:jc w:val="left"/>
              <w:rPr/>
            </w:pPr>
            <w:r>
              <w:rPr/>
            </w:r>
          </w:p>
        </w:tc>
        <w:tc>
          <w:tcPr>
            <w:tcW w:w="720" w:type="dxa"/>
            <w:tcBorders/>
          </w:tcPr>
          <w:p>
            <w:pPr>
              <w:pStyle w:val="Normal"/>
              <w:spacing w:lineRule="auto" w:line="240" w:before="0" w:after="0"/>
              <w:jc w:val="left"/>
              <w:rPr/>
            </w:pPr>
            <w:r>
              <w:rPr/>
            </w:r>
          </w:p>
        </w:tc>
        <w:tc>
          <w:tcPr>
            <w:tcW w:w="713" w:type="dxa"/>
            <w:tcBorders/>
          </w:tcPr>
          <w:p>
            <w:pPr>
              <w:pStyle w:val="Normal"/>
              <w:spacing w:lineRule="auto" w:line="240" w:before="0" w:after="0"/>
              <w:jc w:val="left"/>
              <w:rPr/>
            </w:pPr>
            <w:r>
              <w:rPr/>
            </w:r>
          </w:p>
        </w:tc>
        <w:tc>
          <w:tcPr>
            <w:tcW w:w="850" w:type="dxa"/>
            <w:tcBorders/>
          </w:tcPr>
          <w:p>
            <w:pPr>
              <w:pStyle w:val="Normal"/>
              <w:spacing w:lineRule="auto" w:line="240" w:before="0" w:after="0"/>
              <w:jc w:val="left"/>
              <w:rPr/>
            </w:pPr>
            <w:r>
              <w:rPr/>
            </w:r>
          </w:p>
        </w:tc>
        <w:tc>
          <w:tcPr>
            <w:tcW w:w="850" w:type="dxa"/>
            <w:tcBorders/>
          </w:tcPr>
          <w:p>
            <w:pPr>
              <w:pStyle w:val="Normal"/>
              <w:spacing w:lineRule="auto" w:line="240" w:before="0" w:after="0"/>
              <w:jc w:val="left"/>
              <w:rPr/>
            </w:pPr>
            <w:r>
              <w:rPr/>
            </w:r>
          </w:p>
        </w:tc>
      </w:tr>
    </w:tbl>
    <w:p>
      <w:pPr>
        <w:pStyle w:val="Normal"/>
        <w:rPr/>
      </w:pPr>
      <w:r>
        <w:rPr/>
      </w:r>
    </w:p>
    <w:p>
      <w:pPr>
        <w:pStyle w:val="Heading3"/>
        <w:numPr>
          <w:ilvl w:val="2"/>
          <w:numId w:val="2"/>
        </w:numPr>
        <w:ind w:left="0" w:hanging="0"/>
        <w:rPr>
          <w:rFonts w:cs="Calibri" w:cstheme="minorHAnsi"/>
          <w:sz w:val="32"/>
          <w:szCs w:val="32"/>
        </w:rPr>
      </w:pPr>
      <w:bookmarkStart w:id="70" w:name="_Toc97389259"/>
      <w:r>
        <w:rPr/>
        <w:t>mention type</w:t>
      </w:r>
      <w:bookmarkEnd w:id="70"/>
      <w:r>
        <w:rPr/>
        <w:t xml:space="preserve"> </w:t>
      </w:r>
    </w:p>
    <w:tbl>
      <w:tblPr>
        <w:tblStyle w:val="TableGrid"/>
        <w:tblW w:w="7792" w:type="dxa"/>
        <w:jc w:val="left"/>
        <w:tblInd w:w="0" w:type="dxa"/>
        <w:tblCellMar>
          <w:top w:w="0" w:type="dxa"/>
          <w:left w:w="108" w:type="dxa"/>
          <w:bottom w:w="0" w:type="dxa"/>
          <w:right w:w="108" w:type="dxa"/>
        </w:tblCellMar>
        <w:tblLook w:val="04a0" w:noHBand="0" w:noVBand="1" w:firstColumn="1" w:lastRow="0" w:lastColumn="0" w:firstRow="1"/>
      </w:tblPr>
      <w:tblGrid>
        <w:gridCol w:w="3237"/>
        <w:gridCol w:w="708"/>
        <w:gridCol w:w="713"/>
        <w:gridCol w:w="720"/>
        <w:gridCol w:w="713"/>
        <w:gridCol w:w="850"/>
        <w:gridCol w:w="850"/>
      </w:tblGrid>
      <w:tr>
        <w:trPr/>
        <w:tc>
          <w:tcPr>
            <w:tcW w:w="3237" w:type="dxa"/>
            <w:tcBorders/>
          </w:tcPr>
          <w:p>
            <w:pPr>
              <w:pStyle w:val="Normal"/>
              <w:spacing w:lineRule="auto" w:line="240" w:before="0" w:after="0"/>
              <w:jc w:val="left"/>
              <w:rPr/>
            </w:pPr>
            <w:r>
              <w:rPr/>
              <w:t>Software mention type</w:t>
            </w:r>
          </w:p>
        </w:tc>
        <w:tc>
          <w:tcPr>
            <w:tcW w:w="1421" w:type="dxa"/>
            <w:gridSpan w:val="2"/>
            <w:tcBorders/>
          </w:tcPr>
          <w:p>
            <w:pPr>
              <w:pStyle w:val="Normal"/>
              <w:spacing w:lineRule="auto" w:line="240" w:before="0" w:after="0"/>
              <w:jc w:val="left"/>
              <w:rPr/>
            </w:pPr>
            <w:r>
              <w:rPr/>
              <w:t>Precision</w:t>
            </w:r>
          </w:p>
        </w:tc>
        <w:tc>
          <w:tcPr>
            <w:tcW w:w="1433" w:type="dxa"/>
            <w:gridSpan w:val="2"/>
            <w:tcBorders/>
          </w:tcPr>
          <w:p>
            <w:pPr>
              <w:pStyle w:val="Normal"/>
              <w:spacing w:lineRule="auto" w:line="240" w:before="0" w:after="0"/>
              <w:jc w:val="left"/>
              <w:rPr/>
            </w:pPr>
            <w:r>
              <w:rPr/>
              <w:t>Recall</w:t>
            </w:r>
          </w:p>
        </w:tc>
        <w:tc>
          <w:tcPr>
            <w:tcW w:w="1700" w:type="dxa"/>
            <w:gridSpan w:val="2"/>
            <w:tcBorders/>
          </w:tcPr>
          <w:p>
            <w:pPr>
              <w:pStyle w:val="Normal"/>
              <w:spacing w:lineRule="auto" w:line="240" w:before="0" w:after="0"/>
              <w:jc w:val="left"/>
              <w:rPr/>
            </w:pPr>
            <w:r>
              <w:rPr/>
              <w:t>F-score</w:t>
            </w:r>
          </w:p>
        </w:tc>
      </w:tr>
      <w:tr>
        <w:trPr/>
        <w:tc>
          <w:tcPr>
            <w:tcW w:w="3237" w:type="dxa"/>
            <w:tcBorders/>
          </w:tcPr>
          <w:p>
            <w:pPr>
              <w:pStyle w:val="Normal"/>
              <w:spacing w:lineRule="auto" w:line="240" w:before="0" w:after="0"/>
              <w:jc w:val="left"/>
              <w:rPr/>
            </w:pPr>
            <w:r>
              <w:rPr/>
              <w:t xml:space="preserve">Creation </w:t>
            </w:r>
          </w:p>
        </w:tc>
        <w:tc>
          <w:tcPr>
            <w:tcW w:w="708" w:type="dxa"/>
            <w:tcBorders/>
          </w:tcPr>
          <w:p>
            <w:pPr>
              <w:pStyle w:val="Normal"/>
              <w:spacing w:lineRule="auto" w:line="240" w:before="0" w:after="0"/>
              <w:jc w:val="left"/>
              <w:rPr/>
            </w:pPr>
            <w:r>
              <w:rPr/>
              <w:t>Test</w:t>
            </w:r>
          </w:p>
        </w:tc>
        <w:tc>
          <w:tcPr>
            <w:tcW w:w="713" w:type="dxa"/>
            <w:tcBorders/>
          </w:tcPr>
          <w:p>
            <w:pPr>
              <w:pStyle w:val="Normal"/>
              <w:spacing w:lineRule="auto" w:line="240" w:before="0" w:after="0"/>
              <w:jc w:val="left"/>
              <w:rPr/>
            </w:pPr>
            <w:r>
              <w:rPr/>
              <w:t>Dev.</w:t>
            </w:r>
          </w:p>
        </w:tc>
        <w:tc>
          <w:tcPr>
            <w:tcW w:w="720" w:type="dxa"/>
            <w:tcBorders/>
          </w:tcPr>
          <w:p>
            <w:pPr>
              <w:pStyle w:val="Normal"/>
              <w:spacing w:lineRule="auto" w:line="240" w:before="0" w:after="0"/>
              <w:jc w:val="left"/>
              <w:rPr/>
            </w:pPr>
            <w:r>
              <w:rPr/>
              <w:t>Test</w:t>
            </w:r>
          </w:p>
        </w:tc>
        <w:tc>
          <w:tcPr>
            <w:tcW w:w="713" w:type="dxa"/>
            <w:tcBorders/>
          </w:tcPr>
          <w:p>
            <w:pPr>
              <w:pStyle w:val="Normal"/>
              <w:spacing w:lineRule="auto" w:line="240" w:before="0" w:after="0"/>
              <w:jc w:val="left"/>
              <w:rPr/>
            </w:pPr>
            <w:r>
              <w:rPr/>
              <w:t>Dev.</w:t>
            </w:r>
          </w:p>
        </w:tc>
        <w:tc>
          <w:tcPr>
            <w:tcW w:w="850" w:type="dxa"/>
            <w:tcBorders/>
          </w:tcPr>
          <w:p>
            <w:pPr>
              <w:pStyle w:val="Normal"/>
              <w:spacing w:lineRule="auto" w:line="240" w:before="0" w:after="0"/>
              <w:jc w:val="left"/>
              <w:rPr/>
            </w:pPr>
            <w:r>
              <w:rPr/>
              <w:t>Test</w:t>
            </w:r>
          </w:p>
        </w:tc>
        <w:tc>
          <w:tcPr>
            <w:tcW w:w="850" w:type="dxa"/>
            <w:tcBorders/>
          </w:tcPr>
          <w:p>
            <w:pPr>
              <w:pStyle w:val="Normal"/>
              <w:spacing w:lineRule="auto" w:line="240" w:before="0" w:after="0"/>
              <w:jc w:val="left"/>
              <w:rPr/>
            </w:pPr>
            <w:r>
              <w:rPr/>
              <w:t>Dev.</w:t>
            </w:r>
          </w:p>
        </w:tc>
      </w:tr>
      <w:tr>
        <w:trPr/>
        <w:tc>
          <w:tcPr>
            <w:tcW w:w="3237" w:type="dxa"/>
            <w:tcBorders/>
          </w:tcPr>
          <w:p>
            <w:pPr>
              <w:pStyle w:val="Normal"/>
              <w:spacing w:lineRule="auto" w:line="240" w:before="0" w:after="0"/>
              <w:jc w:val="left"/>
              <w:rPr/>
            </w:pPr>
            <w:r>
              <w:rPr/>
              <w:t xml:space="preserve">Deposition </w:t>
            </w:r>
          </w:p>
        </w:tc>
        <w:tc>
          <w:tcPr>
            <w:tcW w:w="708" w:type="dxa"/>
            <w:tcBorders/>
          </w:tcPr>
          <w:p>
            <w:pPr>
              <w:pStyle w:val="Normal"/>
              <w:spacing w:lineRule="auto" w:line="240" w:before="0" w:after="0"/>
              <w:jc w:val="left"/>
              <w:rPr/>
            </w:pPr>
            <w:r>
              <w:rPr/>
            </w:r>
          </w:p>
        </w:tc>
        <w:tc>
          <w:tcPr>
            <w:tcW w:w="713" w:type="dxa"/>
            <w:tcBorders/>
          </w:tcPr>
          <w:p>
            <w:pPr>
              <w:pStyle w:val="Normal"/>
              <w:spacing w:lineRule="auto" w:line="240" w:before="0" w:after="0"/>
              <w:jc w:val="left"/>
              <w:rPr/>
            </w:pPr>
            <w:r>
              <w:rPr/>
            </w:r>
          </w:p>
        </w:tc>
        <w:tc>
          <w:tcPr>
            <w:tcW w:w="720" w:type="dxa"/>
            <w:tcBorders/>
          </w:tcPr>
          <w:p>
            <w:pPr>
              <w:pStyle w:val="Normal"/>
              <w:spacing w:lineRule="auto" w:line="240" w:before="0" w:after="0"/>
              <w:jc w:val="left"/>
              <w:rPr/>
            </w:pPr>
            <w:r>
              <w:rPr/>
            </w:r>
          </w:p>
        </w:tc>
        <w:tc>
          <w:tcPr>
            <w:tcW w:w="713" w:type="dxa"/>
            <w:tcBorders/>
          </w:tcPr>
          <w:p>
            <w:pPr>
              <w:pStyle w:val="Normal"/>
              <w:spacing w:lineRule="auto" w:line="240" w:before="0" w:after="0"/>
              <w:jc w:val="left"/>
              <w:rPr/>
            </w:pPr>
            <w:r>
              <w:rPr/>
            </w:r>
          </w:p>
        </w:tc>
        <w:tc>
          <w:tcPr>
            <w:tcW w:w="850" w:type="dxa"/>
            <w:tcBorders/>
          </w:tcPr>
          <w:p>
            <w:pPr>
              <w:pStyle w:val="Normal"/>
              <w:spacing w:lineRule="auto" w:line="240" w:before="0" w:after="0"/>
              <w:jc w:val="left"/>
              <w:rPr/>
            </w:pPr>
            <w:r>
              <w:rPr/>
            </w:r>
          </w:p>
        </w:tc>
        <w:tc>
          <w:tcPr>
            <w:tcW w:w="850" w:type="dxa"/>
            <w:tcBorders/>
          </w:tcPr>
          <w:p>
            <w:pPr>
              <w:pStyle w:val="Normal"/>
              <w:spacing w:lineRule="auto" w:line="240" w:before="0" w:after="0"/>
              <w:jc w:val="left"/>
              <w:rPr/>
            </w:pPr>
            <w:r>
              <w:rPr/>
            </w:r>
          </w:p>
        </w:tc>
      </w:tr>
      <w:tr>
        <w:trPr/>
        <w:tc>
          <w:tcPr>
            <w:tcW w:w="3237" w:type="dxa"/>
            <w:tcBorders/>
          </w:tcPr>
          <w:p>
            <w:pPr>
              <w:pStyle w:val="Normal"/>
              <w:spacing w:lineRule="auto" w:line="240" w:before="0" w:after="0"/>
              <w:jc w:val="left"/>
              <w:rPr/>
            </w:pPr>
            <w:r>
              <w:rPr/>
              <w:t xml:space="preserve">Mention </w:t>
            </w:r>
          </w:p>
        </w:tc>
        <w:tc>
          <w:tcPr>
            <w:tcW w:w="708" w:type="dxa"/>
            <w:tcBorders/>
          </w:tcPr>
          <w:p>
            <w:pPr>
              <w:pStyle w:val="Normal"/>
              <w:spacing w:lineRule="auto" w:line="240" w:before="0" w:after="0"/>
              <w:jc w:val="left"/>
              <w:rPr/>
            </w:pPr>
            <w:r>
              <w:rPr/>
            </w:r>
          </w:p>
        </w:tc>
        <w:tc>
          <w:tcPr>
            <w:tcW w:w="713" w:type="dxa"/>
            <w:tcBorders/>
          </w:tcPr>
          <w:p>
            <w:pPr>
              <w:pStyle w:val="Normal"/>
              <w:spacing w:lineRule="auto" w:line="240" w:before="0" w:after="0"/>
              <w:jc w:val="left"/>
              <w:rPr/>
            </w:pPr>
            <w:r>
              <w:rPr/>
            </w:r>
          </w:p>
        </w:tc>
        <w:tc>
          <w:tcPr>
            <w:tcW w:w="720" w:type="dxa"/>
            <w:tcBorders/>
          </w:tcPr>
          <w:p>
            <w:pPr>
              <w:pStyle w:val="Normal"/>
              <w:spacing w:lineRule="auto" w:line="240" w:before="0" w:after="0"/>
              <w:jc w:val="left"/>
              <w:rPr/>
            </w:pPr>
            <w:r>
              <w:rPr/>
            </w:r>
          </w:p>
        </w:tc>
        <w:tc>
          <w:tcPr>
            <w:tcW w:w="713" w:type="dxa"/>
            <w:tcBorders/>
          </w:tcPr>
          <w:p>
            <w:pPr>
              <w:pStyle w:val="Normal"/>
              <w:spacing w:lineRule="auto" w:line="240" w:before="0" w:after="0"/>
              <w:jc w:val="left"/>
              <w:rPr/>
            </w:pPr>
            <w:r>
              <w:rPr/>
            </w:r>
          </w:p>
        </w:tc>
        <w:tc>
          <w:tcPr>
            <w:tcW w:w="850" w:type="dxa"/>
            <w:tcBorders/>
          </w:tcPr>
          <w:p>
            <w:pPr>
              <w:pStyle w:val="Normal"/>
              <w:spacing w:lineRule="auto" w:line="240" w:before="0" w:after="0"/>
              <w:jc w:val="left"/>
              <w:rPr/>
            </w:pPr>
            <w:r>
              <w:rPr/>
            </w:r>
          </w:p>
        </w:tc>
        <w:tc>
          <w:tcPr>
            <w:tcW w:w="850" w:type="dxa"/>
            <w:tcBorders/>
          </w:tcPr>
          <w:p>
            <w:pPr>
              <w:pStyle w:val="Normal"/>
              <w:spacing w:lineRule="auto" w:line="240" w:before="0" w:after="0"/>
              <w:jc w:val="left"/>
              <w:rPr/>
            </w:pPr>
            <w:r>
              <w:rPr/>
            </w:r>
          </w:p>
        </w:tc>
      </w:tr>
      <w:tr>
        <w:trPr/>
        <w:tc>
          <w:tcPr>
            <w:tcW w:w="3237" w:type="dxa"/>
            <w:tcBorders/>
          </w:tcPr>
          <w:p>
            <w:pPr>
              <w:pStyle w:val="Normal"/>
              <w:spacing w:lineRule="auto" w:line="240" w:before="0" w:after="0"/>
              <w:jc w:val="left"/>
              <w:rPr/>
            </w:pPr>
            <w:r>
              <w:rPr/>
              <w:t xml:space="preserve">Usage </w:t>
            </w:r>
          </w:p>
        </w:tc>
        <w:tc>
          <w:tcPr>
            <w:tcW w:w="708" w:type="dxa"/>
            <w:tcBorders/>
          </w:tcPr>
          <w:p>
            <w:pPr>
              <w:pStyle w:val="Normal"/>
              <w:spacing w:lineRule="auto" w:line="240" w:before="0" w:after="0"/>
              <w:jc w:val="left"/>
              <w:rPr/>
            </w:pPr>
            <w:r>
              <w:rPr/>
            </w:r>
          </w:p>
        </w:tc>
        <w:tc>
          <w:tcPr>
            <w:tcW w:w="713" w:type="dxa"/>
            <w:tcBorders/>
          </w:tcPr>
          <w:p>
            <w:pPr>
              <w:pStyle w:val="Normal"/>
              <w:spacing w:lineRule="auto" w:line="240" w:before="0" w:after="0"/>
              <w:jc w:val="left"/>
              <w:rPr/>
            </w:pPr>
            <w:r>
              <w:rPr/>
            </w:r>
          </w:p>
        </w:tc>
        <w:tc>
          <w:tcPr>
            <w:tcW w:w="720" w:type="dxa"/>
            <w:tcBorders/>
          </w:tcPr>
          <w:p>
            <w:pPr>
              <w:pStyle w:val="Normal"/>
              <w:spacing w:lineRule="auto" w:line="240" w:before="0" w:after="0"/>
              <w:jc w:val="left"/>
              <w:rPr/>
            </w:pPr>
            <w:r>
              <w:rPr/>
            </w:r>
          </w:p>
        </w:tc>
        <w:tc>
          <w:tcPr>
            <w:tcW w:w="713" w:type="dxa"/>
            <w:tcBorders/>
          </w:tcPr>
          <w:p>
            <w:pPr>
              <w:pStyle w:val="Normal"/>
              <w:spacing w:lineRule="auto" w:line="240" w:before="0" w:after="0"/>
              <w:jc w:val="left"/>
              <w:rPr/>
            </w:pPr>
            <w:r>
              <w:rPr/>
            </w:r>
          </w:p>
        </w:tc>
        <w:tc>
          <w:tcPr>
            <w:tcW w:w="850" w:type="dxa"/>
            <w:tcBorders/>
          </w:tcPr>
          <w:p>
            <w:pPr>
              <w:pStyle w:val="Normal"/>
              <w:spacing w:lineRule="auto" w:line="240" w:before="0" w:after="0"/>
              <w:jc w:val="left"/>
              <w:rPr/>
            </w:pPr>
            <w:r>
              <w:rPr/>
            </w:r>
          </w:p>
        </w:tc>
        <w:tc>
          <w:tcPr>
            <w:tcW w:w="850" w:type="dxa"/>
            <w:tcBorders/>
          </w:tcPr>
          <w:p>
            <w:pPr>
              <w:pStyle w:val="Normal"/>
              <w:spacing w:lineRule="auto" w:line="240" w:before="0" w:after="0"/>
              <w:jc w:val="left"/>
              <w:rPr/>
            </w:pPr>
            <w:r>
              <w:rPr/>
            </w:r>
          </w:p>
        </w:tc>
      </w:tr>
      <w:tr>
        <w:trPr/>
        <w:tc>
          <w:tcPr>
            <w:tcW w:w="3237" w:type="dxa"/>
            <w:tcBorders/>
          </w:tcPr>
          <w:p>
            <w:pPr>
              <w:pStyle w:val="Normal"/>
              <w:spacing w:lineRule="auto" w:line="240" w:before="0" w:after="0"/>
              <w:rPr/>
            </w:pPr>
            <w:r>
              <w:rPr/>
              <w:t>Total</w:t>
            </w:r>
          </w:p>
        </w:tc>
        <w:tc>
          <w:tcPr>
            <w:tcW w:w="708" w:type="dxa"/>
            <w:tcBorders/>
          </w:tcPr>
          <w:p>
            <w:pPr>
              <w:pStyle w:val="Normal"/>
              <w:spacing w:lineRule="auto" w:line="240" w:before="0" w:after="0"/>
              <w:jc w:val="left"/>
              <w:rPr/>
            </w:pPr>
            <w:r>
              <w:rPr/>
            </w:r>
          </w:p>
        </w:tc>
        <w:tc>
          <w:tcPr>
            <w:tcW w:w="713" w:type="dxa"/>
            <w:tcBorders/>
          </w:tcPr>
          <w:p>
            <w:pPr>
              <w:pStyle w:val="Normal"/>
              <w:spacing w:lineRule="auto" w:line="240" w:before="0" w:after="0"/>
              <w:jc w:val="left"/>
              <w:rPr/>
            </w:pPr>
            <w:r>
              <w:rPr/>
            </w:r>
          </w:p>
        </w:tc>
        <w:tc>
          <w:tcPr>
            <w:tcW w:w="720" w:type="dxa"/>
            <w:tcBorders/>
          </w:tcPr>
          <w:p>
            <w:pPr>
              <w:pStyle w:val="Normal"/>
              <w:spacing w:lineRule="auto" w:line="240" w:before="0" w:after="0"/>
              <w:jc w:val="left"/>
              <w:rPr/>
            </w:pPr>
            <w:r>
              <w:rPr/>
            </w:r>
          </w:p>
        </w:tc>
        <w:tc>
          <w:tcPr>
            <w:tcW w:w="713" w:type="dxa"/>
            <w:tcBorders/>
          </w:tcPr>
          <w:p>
            <w:pPr>
              <w:pStyle w:val="Normal"/>
              <w:spacing w:lineRule="auto" w:line="240" w:before="0" w:after="0"/>
              <w:jc w:val="left"/>
              <w:rPr/>
            </w:pPr>
            <w:r>
              <w:rPr/>
            </w:r>
          </w:p>
        </w:tc>
        <w:tc>
          <w:tcPr>
            <w:tcW w:w="850" w:type="dxa"/>
            <w:tcBorders/>
          </w:tcPr>
          <w:p>
            <w:pPr>
              <w:pStyle w:val="Normal"/>
              <w:spacing w:lineRule="auto" w:line="240" w:before="0" w:after="0"/>
              <w:jc w:val="left"/>
              <w:rPr/>
            </w:pPr>
            <w:r>
              <w:rPr/>
            </w:r>
          </w:p>
        </w:tc>
        <w:tc>
          <w:tcPr>
            <w:tcW w:w="850" w:type="dxa"/>
            <w:tcBorders/>
          </w:tcPr>
          <w:p>
            <w:pPr>
              <w:pStyle w:val="Normal"/>
              <w:spacing w:lineRule="auto" w:line="240" w:before="0" w:after="0"/>
              <w:jc w:val="left"/>
              <w:rPr/>
            </w:pPr>
            <w:r>
              <w:rPr/>
            </w:r>
          </w:p>
        </w:tc>
      </w:tr>
    </w:tbl>
    <w:p>
      <w:pPr>
        <w:pStyle w:val="Normal"/>
        <w:rPr/>
      </w:pPr>
      <w:r>
        <w:rPr/>
      </w:r>
    </w:p>
    <w:p>
      <w:pPr>
        <w:pStyle w:val="Heading3"/>
        <w:numPr>
          <w:ilvl w:val="2"/>
          <w:numId w:val="2"/>
        </w:numPr>
        <w:ind w:left="0" w:hanging="0"/>
        <w:rPr/>
      </w:pPr>
      <w:bookmarkStart w:id="71" w:name="_Toc97389260"/>
      <w:r>
        <w:rPr/>
        <w:t>Software purpose</w:t>
      </w:r>
      <w:bookmarkEnd w:id="71"/>
      <w:r>
        <w:rPr/>
        <w:t xml:space="preserve"> </w:t>
      </w:r>
    </w:p>
    <w:tbl>
      <w:tblPr>
        <w:tblStyle w:val="TableGrid"/>
        <w:tblW w:w="7792" w:type="dxa"/>
        <w:jc w:val="left"/>
        <w:tblInd w:w="0" w:type="dxa"/>
        <w:tblCellMar>
          <w:top w:w="0" w:type="dxa"/>
          <w:left w:w="108" w:type="dxa"/>
          <w:bottom w:w="0" w:type="dxa"/>
          <w:right w:w="108" w:type="dxa"/>
        </w:tblCellMar>
        <w:tblLook w:val="04a0" w:noHBand="0" w:noVBand="1" w:firstColumn="1" w:lastRow="0" w:lastColumn="0" w:firstRow="1"/>
      </w:tblPr>
      <w:tblGrid>
        <w:gridCol w:w="3237"/>
        <w:gridCol w:w="708"/>
        <w:gridCol w:w="713"/>
        <w:gridCol w:w="720"/>
        <w:gridCol w:w="713"/>
        <w:gridCol w:w="850"/>
        <w:gridCol w:w="850"/>
      </w:tblGrid>
      <w:tr>
        <w:trPr/>
        <w:tc>
          <w:tcPr>
            <w:tcW w:w="3237" w:type="dxa"/>
            <w:tcBorders/>
          </w:tcPr>
          <w:p>
            <w:pPr>
              <w:pStyle w:val="Normal"/>
              <w:spacing w:lineRule="auto" w:line="240" w:before="0" w:after="0"/>
              <w:jc w:val="left"/>
              <w:rPr/>
            </w:pPr>
            <w:r>
              <w:rPr/>
              <w:t>Software Usage Purpose</w:t>
            </w:r>
          </w:p>
        </w:tc>
        <w:tc>
          <w:tcPr>
            <w:tcW w:w="1421" w:type="dxa"/>
            <w:gridSpan w:val="2"/>
            <w:tcBorders/>
          </w:tcPr>
          <w:p>
            <w:pPr>
              <w:pStyle w:val="Normal"/>
              <w:spacing w:lineRule="auto" w:line="240" w:before="0" w:after="0"/>
              <w:jc w:val="left"/>
              <w:rPr/>
            </w:pPr>
            <w:r>
              <w:rPr/>
              <w:t>Precision</w:t>
            </w:r>
          </w:p>
        </w:tc>
        <w:tc>
          <w:tcPr>
            <w:tcW w:w="1433" w:type="dxa"/>
            <w:gridSpan w:val="2"/>
            <w:tcBorders/>
          </w:tcPr>
          <w:p>
            <w:pPr>
              <w:pStyle w:val="Normal"/>
              <w:spacing w:lineRule="auto" w:line="240" w:before="0" w:after="0"/>
              <w:jc w:val="left"/>
              <w:rPr/>
            </w:pPr>
            <w:r>
              <w:rPr/>
              <w:t>Recall</w:t>
            </w:r>
          </w:p>
        </w:tc>
        <w:tc>
          <w:tcPr>
            <w:tcW w:w="1700" w:type="dxa"/>
            <w:gridSpan w:val="2"/>
            <w:tcBorders/>
          </w:tcPr>
          <w:p>
            <w:pPr>
              <w:pStyle w:val="Normal"/>
              <w:spacing w:lineRule="auto" w:line="240" w:before="0" w:after="0"/>
              <w:jc w:val="left"/>
              <w:rPr/>
            </w:pPr>
            <w:r>
              <w:rPr/>
              <w:t>F-score</w:t>
            </w:r>
          </w:p>
        </w:tc>
      </w:tr>
      <w:tr>
        <w:trPr/>
        <w:tc>
          <w:tcPr>
            <w:tcW w:w="3237" w:type="dxa"/>
            <w:tcBorders/>
          </w:tcPr>
          <w:p>
            <w:pPr>
              <w:pStyle w:val="Normal"/>
              <w:spacing w:lineRule="auto" w:line="240" w:before="0" w:after="0"/>
              <w:jc w:val="left"/>
              <w:rPr/>
            </w:pPr>
            <w:r>
              <w:rPr/>
              <w:t>Analysis</w:t>
            </w:r>
          </w:p>
        </w:tc>
        <w:tc>
          <w:tcPr>
            <w:tcW w:w="708" w:type="dxa"/>
            <w:tcBorders/>
          </w:tcPr>
          <w:p>
            <w:pPr>
              <w:pStyle w:val="Normal"/>
              <w:spacing w:lineRule="auto" w:line="240" w:before="0" w:after="0"/>
              <w:jc w:val="left"/>
              <w:rPr/>
            </w:pPr>
            <w:r>
              <w:rPr/>
              <w:t>Test</w:t>
            </w:r>
          </w:p>
        </w:tc>
        <w:tc>
          <w:tcPr>
            <w:tcW w:w="713" w:type="dxa"/>
            <w:tcBorders/>
          </w:tcPr>
          <w:p>
            <w:pPr>
              <w:pStyle w:val="Normal"/>
              <w:spacing w:lineRule="auto" w:line="240" w:before="0" w:after="0"/>
              <w:jc w:val="left"/>
              <w:rPr/>
            </w:pPr>
            <w:r>
              <w:rPr/>
              <w:t>Dev.</w:t>
            </w:r>
          </w:p>
        </w:tc>
        <w:tc>
          <w:tcPr>
            <w:tcW w:w="720" w:type="dxa"/>
            <w:tcBorders/>
          </w:tcPr>
          <w:p>
            <w:pPr>
              <w:pStyle w:val="Normal"/>
              <w:spacing w:lineRule="auto" w:line="240" w:before="0" w:after="0"/>
              <w:jc w:val="left"/>
              <w:rPr/>
            </w:pPr>
            <w:r>
              <w:rPr/>
              <w:t>Test</w:t>
            </w:r>
          </w:p>
        </w:tc>
        <w:tc>
          <w:tcPr>
            <w:tcW w:w="713" w:type="dxa"/>
            <w:tcBorders/>
          </w:tcPr>
          <w:p>
            <w:pPr>
              <w:pStyle w:val="Normal"/>
              <w:spacing w:lineRule="auto" w:line="240" w:before="0" w:after="0"/>
              <w:jc w:val="left"/>
              <w:rPr/>
            </w:pPr>
            <w:r>
              <w:rPr/>
              <w:t>Dev.</w:t>
            </w:r>
          </w:p>
        </w:tc>
        <w:tc>
          <w:tcPr>
            <w:tcW w:w="850" w:type="dxa"/>
            <w:tcBorders/>
          </w:tcPr>
          <w:p>
            <w:pPr>
              <w:pStyle w:val="Normal"/>
              <w:spacing w:lineRule="auto" w:line="240" w:before="0" w:after="0"/>
              <w:jc w:val="left"/>
              <w:rPr/>
            </w:pPr>
            <w:r>
              <w:rPr/>
              <w:t>Test</w:t>
            </w:r>
          </w:p>
        </w:tc>
        <w:tc>
          <w:tcPr>
            <w:tcW w:w="850" w:type="dxa"/>
            <w:tcBorders/>
          </w:tcPr>
          <w:p>
            <w:pPr>
              <w:pStyle w:val="Normal"/>
              <w:spacing w:lineRule="auto" w:line="240" w:before="0" w:after="0"/>
              <w:jc w:val="left"/>
              <w:rPr/>
            </w:pPr>
            <w:r>
              <w:rPr/>
              <w:t>Dev.</w:t>
            </w:r>
          </w:p>
        </w:tc>
      </w:tr>
      <w:tr>
        <w:trPr/>
        <w:tc>
          <w:tcPr>
            <w:tcW w:w="3237" w:type="dxa"/>
            <w:tcBorders/>
          </w:tcPr>
          <w:p>
            <w:pPr>
              <w:pStyle w:val="Normal"/>
              <w:spacing w:lineRule="auto" w:line="240" w:before="0" w:after="0"/>
              <w:jc w:val="left"/>
              <w:rPr/>
            </w:pPr>
            <w:r>
              <w:rPr/>
              <w:t>Data Collection</w:t>
            </w:r>
          </w:p>
        </w:tc>
        <w:tc>
          <w:tcPr>
            <w:tcW w:w="708" w:type="dxa"/>
            <w:tcBorders/>
          </w:tcPr>
          <w:p>
            <w:pPr>
              <w:pStyle w:val="Normal"/>
              <w:spacing w:lineRule="auto" w:line="240" w:before="0" w:after="0"/>
              <w:jc w:val="left"/>
              <w:rPr/>
            </w:pPr>
            <w:r>
              <w:rPr/>
            </w:r>
          </w:p>
        </w:tc>
        <w:tc>
          <w:tcPr>
            <w:tcW w:w="713" w:type="dxa"/>
            <w:tcBorders/>
          </w:tcPr>
          <w:p>
            <w:pPr>
              <w:pStyle w:val="Normal"/>
              <w:spacing w:lineRule="auto" w:line="240" w:before="0" w:after="0"/>
              <w:jc w:val="left"/>
              <w:rPr/>
            </w:pPr>
            <w:r>
              <w:rPr/>
            </w:r>
          </w:p>
        </w:tc>
        <w:tc>
          <w:tcPr>
            <w:tcW w:w="720" w:type="dxa"/>
            <w:tcBorders/>
          </w:tcPr>
          <w:p>
            <w:pPr>
              <w:pStyle w:val="Normal"/>
              <w:spacing w:lineRule="auto" w:line="240" w:before="0" w:after="0"/>
              <w:jc w:val="left"/>
              <w:rPr/>
            </w:pPr>
            <w:r>
              <w:rPr/>
            </w:r>
          </w:p>
        </w:tc>
        <w:tc>
          <w:tcPr>
            <w:tcW w:w="713" w:type="dxa"/>
            <w:tcBorders/>
          </w:tcPr>
          <w:p>
            <w:pPr>
              <w:pStyle w:val="Normal"/>
              <w:spacing w:lineRule="auto" w:line="240" w:before="0" w:after="0"/>
              <w:jc w:val="left"/>
              <w:rPr/>
            </w:pPr>
            <w:r>
              <w:rPr/>
            </w:r>
          </w:p>
        </w:tc>
        <w:tc>
          <w:tcPr>
            <w:tcW w:w="850" w:type="dxa"/>
            <w:tcBorders/>
          </w:tcPr>
          <w:p>
            <w:pPr>
              <w:pStyle w:val="Normal"/>
              <w:spacing w:lineRule="auto" w:line="240" w:before="0" w:after="0"/>
              <w:jc w:val="left"/>
              <w:rPr/>
            </w:pPr>
            <w:r>
              <w:rPr/>
            </w:r>
          </w:p>
        </w:tc>
        <w:tc>
          <w:tcPr>
            <w:tcW w:w="850" w:type="dxa"/>
            <w:tcBorders/>
          </w:tcPr>
          <w:p>
            <w:pPr>
              <w:pStyle w:val="Normal"/>
              <w:spacing w:lineRule="auto" w:line="240" w:before="0" w:after="0"/>
              <w:jc w:val="left"/>
              <w:rPr/>
            </w:pPr>
            <w:r>
              <w:rPr/>
            </w:r>
          </w:p>
        </w:tc>
      </w:tr>
      <w:tr>
        <w:trPr/>
        <w:tc>
          <w:tcPr>
            <w:tcW w:w="3237" w:type="dxa"/>
            <w:tcBorders/>
          </w:tcPr>
          <w:p>
            <w:pPr>
              <w:pStyle w:val="Normal"/>
              <w:spacing w:lineRule="auto" w:line="240" w:before="0" w:after="0"/>
              <w:jc w:val="left"/>
              <w:rPr/>
            </w:pPr>
            <w:r>
              <w:rPr/>
              <w:t>Data Pre-processing</w:t>
            </w:r>
          </w:p>
        </w:tc>
        <w:tc>
          <w:tcPr>
            <w:tcW w:w="708" w:type="dxa"/>
            <w:tcBorders/>
          </w:tcPr>
          <w:p>
            <w:pPr>
              <w:pStyle w:val="Normal"/>
              <w:spacing w:lineRule="auto" w:line="240" w:before="0" w:after="0"/>
              <w:jc w:val="left"/>
              <w:rPr/>
            </w:pPr>
            <w:r>
              <w:rPr/>
            </w:r>
          </w:p>
        </w:tc>
        <w:tc>
          <w:tcPr>
            <w:tcW w:w="713" w:type="dxa"/>
            <w:tcBorders/>
          </w:tcPr>
          <w:p>
            <w:pPr>
              <w:pStyle w:val="Normal"/>
              <w:spacing w:lineRule="auto" w:line="240" w:before="0" w:after="0"/>
              <w:jc w:val="left"/>
              <w:rPr/>
            </w:pPr>
            <w:r>
              <w:rPr/>
            </w:r>
          </w:p>
        </w:tc>
        <w:tc>
          <w:tcPr>
            <w:tcW w:w="720" w:type="dxa"/>
            <w:tcBorders/>
          </w:tcPr>
          <w:p>
            <w:pPr>
              <w:pStyle w:val="Normal"/>
              <w:spacing w:lineRule="auto" w:line="240" w:before="0" w:after="0"/>
              <w:jc w:val="left"/>
              <w:rPr/>
            </w:pPr>
            <w:r>
              <w:rPr/>
            </w:r>
          </w:p>
        </w:tc>
        <w:tc>
          <w:tcPr>
            <w:tcW w:w="713" w:type="dxa"/>
            <w:tcBorders/>
          </w:tcPr>
          <w:p>
            <w:pPr>
              <w:pStyle w:val="Normal"/>
              <w:spacing w:lineRule="auto" w:line="240" w:before="0" w:after="0"/>
              <w:jc w:val="left"/>
              <w:rPr/>
            </w:pPr>
            <w:r>
              <w:rPr/>
            </w:r>
          </w:p>
        </w:tc>
        <w:tc>
          <w:tcPr>
            <w:tcW w:w="850" w:type="dxa"/>
            <w:tcBorders/>
          </w:tcPr>
          <w:p>
            <w:pPr>
              <w:pStyle w:val="Normal"/>
              <w:spacing w:lineRule="auto" w:line="240" w:before="0" w:after="0"/>
              <w:jc w:val="left"/>
              <w:rPr/>
            </w:pPr>
            <w:r>
              <w:rPr/>
            </w:r>
          </w:p>
        </w:tc>
        <w:tc>
          <w:tcPr>
            <w:tcW w:w="850" w:type="dxa"/>
            <w:tcBorders/>
          </w:tcPr>
          <w:p>
            <w:pPr>
              <w:pStyle w:val="Normal"/>
              <w:spacing w:lineRule="auto" w:line="240" w:before="0" w:after="0"/>
              <w:jc w:val="left"/>
              <w:rPr/>
            </w:pPr>
            <w:r>
              <w:rPr/>
            </w:r>
          </w:p>
        </w:tc>
      </w:tr>
      <w:tr>
        <w:trPr/>
        <w:tc>
          <w:tcPr>
            <w:tcW w:w="3237" w:type="dxa"/>
            <w:tcBorders/>
          </w:tcPr>
          <w:p>
            <w:pPr>
              <w:pStyle w:val="Normal"/>
              <w:spacing w:lineRule="auto" w:line="240" w:before="0" w:after="0"/>
              <w:jc w:val="left"/>
              <w:rPr/>
            </w:pPr>
            <w:r>
              <w:rPr/>
              <w:t>Modelling</w:t>
            </w:r>
          </w:p>
        </w:tc>
        <w:tc>
          <w:tcPr>
            <w:tcW w:w="708" w:type="dxa"/>
            <w:tcBorders/>
          </w:tcPr>
          <w:p>
            <w:pPr>
              <w:pStyle w:val="Normal"/>
              <w:spacing w:lineRule="auto" w:line="240" w:before="0" w:after="0"/>
              <w:jc w:val="left"/>
              <w:rPr/>
            </w:pPr>
            <w:r>
              <w:rPr/>
            </w:r>
          </w:p>
        </w:tc>
        <w:tc>
          <w:tcPr>
            <w:tcW w:w="713" w:type="dxa"/>
            <w:tcBorders/>
          </w:tcPr>
          <w:p>
            <w:pPr>
              <w:pStyle w:val="Normal"/>
              <w:spacing w:lineRule="auto" w:line="240" w:before="0" w:after="0"/>
              <w:jc w:val="left"/>
              <w:rPr/>
            </w:pPr>
            <w:r>
              <w:rPr/>
            </w:r>
          </w:p>
        </w:tc>
        <w:tc>
          <w:tcPr>
            <w:tcW w:w="720" w:type="dxa"/>
            <w:tcBorders/>
          </w:tcPr>
          <w:p>
            <w:pPr>
              <w:pStyle w:val="Normal"/>
              <w:spacing w:lineRule="auto" w:line="240" w:before="0" w:after="0"/>
              <w:jc w:val="left"/>
              <w:rPr/>
            </w:pPr>
            <w:r>
              <w:rPr/>
            </w:r>
          </w:p>
        </w:tc>
        <w:tc>
          <w:tcPr>
            <w:tcW w:w="713" w:type="dxa"/>
            <w:tcBorders/>
          </w:tcPr>
          <w:p>
            <w:pPr>
              <w:pStyle w:val="Normal"/>
              <w:spacing w:lineRule="auto" w:line="240" w:before="0" w:after="0"/>
              <w:jc w:val="left"/>
              <w:rPr/>
            </w:pPr>
            <w:r>
              <w:rPr/>
            </w:r>
          </w:p>
        </w:tc>
        <w:tc>
          <w:tcPr>
            <w:tcW w:w="850" w:type="dxa"/>
            <w:tcBorders/>
          </w:tcPr>
          <w:p>
            <w:pPr>
              <w:pStyle w:val="Normal"/>
              <w:spacing w:lineRule="auto" w:line="240" w:before="0" w:after="0"/>
              <w:jc w:val="left"/>
              <w:rPr/>
            </w:pPr>
            <w:r>
              <w:rPr/>
            </w:r>
          </w:p>
        </w:tc>
        <w:tc>
          <w:tcPr>
            <w:tcW w:w="850" w:type="dxa"/>
            <w:tcBorders/>
          </w:tcPr>
          <w:p>
            <w:pPr>
              <w:pStyle w:val="Normal"/>
              <w:spacing w:lineRule="auto" w:line="240" w:before="0" w:after="0"/>
              <w:jc w:val="left"/>
              <w:rPr/>
            </w:pPr>
            <w:r>
              <w:rPr/>
            </w:r>
          </w:p>
        </w:tc>
      </w:tr>
      <w:tr>
        <w:trPr/>
        <w:tc>
          <w:tcPr>
            <w:tcW w:w="3237" w:type="dxa"/>
            <w:tcBorders/>
          </w:tcPr>
          <w:p>
            <w:pPr>
              <w:pStyle w:val="Normal"/>
              <w:spacing w:lineRule="auto" w:line="240" w:before="0" w:after="0"/>
              <w:jc w:val="left"/>
              <w:rPr/>
            </w:pPr>
            <w:r>
              <w:rPr/>
              <w:t>Programming</w:t>
            </w:r>
          </w:p>
        </w:tc>
        <w:tc>
          <w:tcPr>
            <w:tcW w:w="708" w:type="dxa"/>
            <w:tcBorders/>
          </w:tcPr>
          <w:p>
            <w:pPr>
              <w:pStyle w:val="Normal"/>
              <w:spacing w:lineRule="auto" w:line="240" w:before="0" w:after="0"/>
              <w:jc w:val="left"/>
              <w:rPr/>
            </w:pPr>
            <w:r>
              <w:rPr/>
            </w:r>
          </w:p>
        </w:tc>
        <w:tc>
          <w:tcPr>
            <w:tcW w:w="713" w:type="dxa"/>
            <w:tcBorders/>
          </w:tcPr>
          <w:p>
            <w:pPr>
              <w:pStyle w:val="Normal"/>
              <w:spacing w:lineRule="auto" w:line="240" w:before="0" w:after="0"/>
              <w:jc w:val="left"/>
              <w:rPr/>
            </w:pPr>
            <w:r>
              <w:rPr/>
            </w:r>
          </w:p>
        </w:tc>
        <w:tc>
          <w:tcPr>
            <w:tcW w:w="720" w:type="dxa"/>
            <w:tcBorders/>
          </w:tcPr>
          <w:p>
            <w:pPr>
              <w:pStyle w:val="Normal"/>
              <w:spacing w:lineRule="auto" w:line="240" w:before="0" w:after="0"/>
              <w:jc w:val="left"/>
              <w:rPr/>
            </w:pPr>
            <w:r>
              <w:rPr/>
            </w:r>
          </w:p>
        </w:tc>
        <w:tc>
          <w:tcPr>
            <w:tcW w:w="713" w:type="dxa"/>
            <w:tcBorders/>
          </w:tcPr>
          <w:p>
            <w:pPr>
              <w:pStyle w:val="Normal"/>
              <w:spacing w:lineRule="auto" w:line="240" w:before="0" w:after="0"/>
              <w:jc w:val="left"/>
              <w:rPr/>
            </w:pPr>
            <w:r>
              <w:rPr/>
            </w:r>
          </w:p>
        </w:tc>
        <w:tc>
          <w:tcPr>
            <w:tcW w:w="850" w:type="dxa"/>
            <w:tcBorders/>
          </w:tcPr>
          <w:p>
            <w:pPr>
              <w:pStyle w:val="Normal"/>
              <w:spacing w:lineRule="auto" w:line="240" w:before="0" w:after="0"/>
              <w:jc w:val="left"/>
              <w:rPr/>
            </w:pPr>
            <w:r>
              <w:rPr/>
            </w:r>
          </w:p>
        </w:tc>
        <w:tc>
          <w:tcPr>
            <w:tcW w:w="850" w:type="dxa"/>
            <w:tcBorders/>
          </w:tcPr>
          <w:p>
            <w:pPr>
              <w:pStyle w:val="Normal"/>
              <w:spacing w:lineRule="auto" w:line="240" w:before="0" w:after="0"/>
              <w:jc w:val="left"/>
              <w:rPr/>
            </w:pPr>
            <w:r>
              <w:rPr/>
            </w:r>
          </w:p>
        </w:tc>
      </w:tr>
      <w:tr>
        <w:trPr/>
        <w:tc>
          <w:tcPr>
            <w:tcW w:w="3237" w:type="dxa"/>
            <w:tcBorders/>
          </w:tcPr>
          <w:p>
            <w:pPr>
              <w:pStyle w:val="Normal"/>
              <w:spacing w:lineRule="auto" w:line="240" w:before="0" w:after="0"/>
              <w:jc w:val="left"/>
              <w:rPr/>
            </w:pPr>
            <w:r>
              <w:rPr/>
              <w:t>Simulation</w:t>
            </w:r>
          </w:p>
        </w:tc>
        <w:tc>
          <w:tcPr>
            <w:tcW w:w="708" w:type="dxa"/>
            <w:tcBorders/>
          </w:tcPr>
          <w:p>
            <w:pPr>
              <w:pStyle w:val="Normal"/>
              <w:spacing w:lineRule="auto" w:line="240" w:before="0" w:after="0"/>
              <w:jc w:val="left"/>
              <w:rPr/>
            </w:pPr>
            <w:r>
              <w:rPr/>
            </w:r>
          </w:p>
        </w:tc>
        <w:tc>
          <w:tcPr>
            <w:tcW w:w="713" w:type="dxa"/>
            <w:tcBorders/>
          </w:tcPr>
          <w:p>
            <w:pPr>
              <w:pStyle w:val="Normal"/>
              <w:spacing w:lineRule="auto" w:line="240" w:before="0" w:after="0"/>
              <w:jc w:val="left"/>
              <w:rPr/>
            </w:pPr>
            <w:r>
              <w:rPr/>
            </w:r>
          </w:p>
        </w:tc>
        <w:tc>
          <w:tcPr>
            <w:tcW w:w="720" w:type="dxa"/>
            <w:tcBorders/>
          </w:tcPr>
          <w:p>
            <w:pPr>
              <w:pStyle w:val="Normal"/>
              <w:spacing w:lineRule="auto" w:line="240" w:before="0" w:after="0"/>
              <w:jc w:val="left"/>
              <w:rPr/>
            </w:pPr>
            <w:r>
              <w:rPr/>
            </w:r>
          </w:p>
        </w:tc>
        <w:tc>
          <w:tcPr>
            <w:tcW w:w="713" w:type="dxa"/>
            <w:tcBorders/>
          </w:tcPr>
          <w:p>
            <w:pPr>
              <w:pStyle w:val="Normal"/>
              <w:spacing w:lineRule="auto" w:line="240" w:before="0" w:after="0"/>
              <w:jc w:val="left"/>
              <w:rPr/>
            </w:pPr>
            <w:r>
              <w:rPr/>
            </w:r>
          </w:p>
        </w:tc>
        <w:tc>
          <w:tcPr>
            <w:tcW w:w="850" w:type="dxa"/>
            <w:tcBorders/>
          </w:tcPr>
          <w:p>
            <w:pPr>
              <w:pStyle w:val="Normal"/>
              <w:spacing w:lineRule="auto" w:line="240" w:before="0" w:after="0"/>
              <w:jc w:val="left"/>
              <w:rPr/>
            </w:pPr>
            <w:r>
              <w:rPr/>
            </w:r>
          </w:p>
        </w:tc>
        <w:tc>
          <w:tcPr>
            <w:tcW w:w="850" w:type="dxa"/>
            <w:tcBorders/>
          </w:tcPr>
          <w:p>
            <w:pPr>
              <w:pStyle w:val="Normal"/>
              <w:spacing w:lineRule="auto" w:line="240" w:before="0" w:after="0"/>
              <w:jc w:val="left"/>
              <w:rPr/>
            </w:pPr>
            <w:r>
              <w:rPr/>
            </w:r>
          </w:p>
        </w:tc>
      </w:tr>
      <w:tr>
        <w:trPr/>
        <w:tc>
          <w:tcPr>
            <w:tcW w:w="3237" w:type="dxa"/>
            <w:tcBorders/>
          </w:tcPr>
          <w:p>
            <w:pPr>
              <w:pStyle w:val="Normal"/>
              <w:spacing w:lineRule="auto" w:line="240" w:before="0" w:after="0"/>
              <w:jc w:val="left"/>
              <w:rPr/>
            </w:pPr>
            <w:r>
              <w:rPr/>
              <w:t xml:space="preserve">Stimulation </w:t>
            </w:r>
          </w:p>
        </w:tc>
        <w:tc>
          <w:tcPr>
            <w:tcW w:w="708" w:type="dxa"/>
            <w:tcBorders/>
          </w:tcPr>
          <w:p>
            <w:pPr>
              <w:pStyle w:val="Normal"/>
              <w:spacing w:lineRule="auto" w:line="240" w:before="0" w:after="0"/>
              <w:jc w:val="left"/>
              <w:rPr/>
            </w:pPr>
            <w:r>
              <w:rPr/>
            </w:r>
          </w:p>
        </w:tc>
        <w:tc>
          <w:tcPr>
            <w:tcW w:w="713" w:type="dxa"/>
            <w:tcBorders/>
          </w:tcPr>
          <w:p>
            <w:pPr>
              <w:pStyle w:val="Normal"/>
              <w:spacing w:lineRule="auto" w:line="240" w:before="0" w:after="0"/>
              <w:jc w:val="left"/>
              <w:rPr/>
            </w:pPr>
            <w:r>
              <w:rPr/>
            </w:r>
          </w:p>
        </w:tc>
        <w:tc>
          <w:tcPr>
            <w:tcW w:w="720" w:type="dxa"/>
            <w:tcBorders/>
          </w:tcPr>
          <w:p>
            <w:pPr>
              <w:pStyle w:val="Normal"/>
              <w:spacing w:lineRule="auto" w:line="240" w:before="0" w:after="0"/>
              <w:jc w:val="left"/>
              <w:rPr/>
            </w:pPr>
            <w:r>
              <w:rPr/>
            </w:r>
          </w:p>
        </w:tc>
        <w:tc>
          <w:tcPr>
            <w:tcW w:w="713" w:type="dxa"/>
            <w:tcBorders/>
          </w:tcPr>
          <w:p>
            <w:pPr>
              <w:pStyle w:val="Normal"/>
              <w:spacing w:lineRule="auto" w:line="240" w:before="0" w:after="0"/>
              <w:jc w:val="left"/>
              <w:rPr/>
            </w:pPr>
            <w:r>
              <w:rPr/>
            </w:r>
          </w:p>
        </w:tc>
        <w:tc>
          <w:tcPr>
            <w:tcW w:w="850" w:type="dxa"/>
            <w:tcBorders/>
          </w:tcPr>
          <w:p>
            <w:pPr>
              <w:pStyle w:val="Normal"/>
              <w:spacing w:lineRule="auto" w:line="240" w:before="0" w:after="0"/>
              <w:jc w:val="left"/>
              <w:rPr/>
            </w:pPr>
            <w:r>
              <w:rPr/>
            </w:r>
          </w:p>
        </w:tc>
        <w:tc>
          <w:tcPr>
            <w:tcW w:w="850" w:type="dxa"/>
            <w:tcBorders/>
          </w:tcPr>
          <w:p>
            <w:pPr>
              <w:pStyle w:val="Normal"/>
              <w:spacing w:lineRule="auto" w:line="240" w:before="0" w:after="0"/>
              <w:jc w:val="left"/>
              <w:rPr/>
            </w:pPr>
            <w:r>
              <w:rPr/>
            </w:r>
          </w:p>
        </w:tc>
      </w:tr>
      <w:tr>
        <w:trPr/>
        <w:tc>
          <w:tcPr>
            <w:tcW w:w="3237" w:type="dxa"/>
            <w:tcBorders/>
          </w:tcPr>
          <w:p>
            <w:pPr>
              <w:pStyle w:val="Normal"/>
              <w:spacing w:lineRule="auto" w:line="240" w:before="0" w:after="0"/>
              <w:rPr/>
            </w:pPr>
            <w:r>
              <w:rPr/>
              <w:t xml:space="preserve">Visualization </w:t>
            </w:r>
          </w:p>
        </w:tc>
        <w:tc>
          <w:tcPr>
            <w:tcW w:w="708" w:type="dxa"/>
            <w:tcBorders/>
          </w:tcPr>
          <w:p>
            <w:pPr>
              <w:pStyle w:val="Normal"/>
              <w:spacing w:lineRule="auto" w:line="240" w:before="0" w:after="0"/>
              <w:jc w:val="left"/>
              <w:rPr/>
            </w:pPr>
            <w:r>
              <w:rPr/>
            </w:r>
          </w:p>
        </w:tc>
        <w:tc>
          <w:tcPr>
            <w:tcW w:w="713" w:type="dxa"/>
            <w:tcBorders/>
          </w:tcPr>
          <w:p>
            <w:pPr>
              <w:pStyle w:val="Normal"/>
              <w:spacing w:lineRule="auto" w:line="240" w:before="0" w:after="0"/>
              <w:jc w:val="left"/>
              <w:rPr/>
            </w:pPr>
            <w:r>
              <w:rPr/>
            </w:r>
          </w:p>
        </w:tc>
        <w:tc>
          <w:tcPr>
            <w:tcW w:w="720" w:type="dxa"/>
            <w:tcBorders/>
          </w:tcPr>
          <w:p>
            <w:pPr>
              <w:pStyle w:val="Normal"/>
              <w:spacing w:lineRule="auto" w:line="240" w:before="0" w:after="0"/>
              <w:jc w:val="left"/>
              <w:rPr/>
            </w:pPr>
            <w:r>
              <w:rPr/>
            </w:r>
          </w:p>
        </w:tc>
        <w:tc>
          <w:tcPr>
            <w:tcW w:w="713" w:type="dxa"/>
            <w:tcBorders/>
          </w:tcPr>
          <w:p>
            <w:pPr>
              <w:pStyle w:val="Normal"/>
              <w:spacing w:lineRule="auto" w:line="240" w:before="0" w:after="0"/>
              <w:jc w:val="left"/>
              <w:rPr/>
            </w:pPr>
            <w:r>
              <w:rPr/>
            </w:r>
          </w:p>
        </w:tc>
        <w:tc>
          <w:tcPr>
            <w:tcW w:w="850" w:type="dxa"/>
            <w:tcBorders/>
          </w:tcPr>
          <w:p>
            <w:pPr>
              <w:pStyle w:val="Normal"/>
              <w:spacing w:lineRule="auto" w:line="240" w:before="0" w:after="0"/>
              <w:jc w:val="left"/>
              <w:rPr/>
            </w:pPr>
            <w:r>
              <w:rPr/>
            </w:r>
          </w:p>
        </w:tc>
        <w:tc>
          <w:tcPr>
            <w:tcW w:w="850" w:type="dxa"/>
            <w:tcBorders/>
          </w:tcPr>
          <w:p>
            <w:pPr>
              <w:pStyle w:val="Normal"/>
              <w:spacing w:lineRule="auto" w:line="240" w:before="0" w:after="0"/>
              <w:jc w:val="left"/>
              <w:rPr/>
            </w:pPr>
            <w:r>
              <w:rPr/>
            </w:r>
          </w:p>
        </w:tc>
      </w:tr>
      <w:tr>
        <w:trPr/>
        <w:tc>
          <w:tcPr>
            <w:tcW w:w="3237" w:type="dxa"/>
            <w:tcBorders/>
          </w:tcPr>
          <w:p>
            <w:pPr>
              <w:pStyle w:val="Normal"/>
              <w:spacing w:lineRule="auto" w:line="240" w:before="0" w:after="0"/>
              <w:rPr/>
            </w:pPr>
            <w:r>
              <w:rPr/>
              <w:t>Total</w:t>
            </w:r>
          </w:p>
        </w:tc>
        <w:tc>
          <w:tcPr>
            <w:tcW w:w="708" w:type="dxa"/>
            <w:tcBorders/>
          </w:tcPr>
          <w:p>
            <w:pPr>
              <w:pStyle w:val="Normal"/>
              <w:spacing w:lineRule="auto" w:line="240" w:before="0" w:after="0"/>
              <w:jc w:val="left"/>
              <w:rPr/>
            </w:pPr>
            <w:r>
              <w:rPr/>
            </w:r>
          </w:p>
        </w:tc>
        <w:tc>
          <w:tcPr>
            <w:tcW w:w="713" w:type="dxa"/>
            <w:tcBorders/>
          </w:tcPr>
          <w:p>
            <w:pPr>
              <w:pStyle w:val="Normal"/>
              <w:spacing w:lineRule="auto" w:line="240" w:before="0" w:after="0"/>
              <w:jc w:val="left"/>
              <w:rPr/>
            </w:pPr>
            <w:r>
              <w:rPr/>
            </w:r>
          </w:p>
        </w:tc>
        <w:tc>
          <w:tcPr>
            <w:tcW w:w="720" w:type="dxa"/>
            <w:tcBorders/>
          </w:tcPr>
          <w:p>
            <w:pPr>
              <w:pStyle w:val="Normal"/>
              <w:spacing w:lineRule="auto" w:line="240" w:before="0" w:after="0"/>
              <w:jc w:val="left"/>
              <w:rPr/>
            </w:pPr>
            <w:r>
              <w:rPr/>
            </w:r>
          </w:p>
        </w:tc>
        <w:tc>
          <w:tcPr>
            <w:tcW w:w="713" w:type="dxa"/>
            <w:tcBorders/>
          </w:tcPr>
          <w:p>
            <w:pPr>
              <w:pStyle w:val="Normal"/>
              <w:spacing w:lineRule="auto" w:line="240" w:before="0" w:after="0"/>
              <w:jc w:val="left"/>
              <w:rPr/>
            </w:pPr>
            <w:r>
              <w:rPr/>
            </w:r>
          </w:p>
        </w:tc>
        <w:tc>
          <w:tcPr>
            <w:tcW w:w="850" w:type="dxa"/>
            <w:tcBorders/>
          </w:tcPr>
          <w:p>
            <w:pPr>
              <w:pStyle w:val="Normal"/>
              <w:spacing w:lineRule="auto" w:line="240" w:before="0" w:after="0"/>
              <w:jc w:val="left"/>
              <w:rPr/>
            </w:pPr>
            <w:r>
              <w:rPr/>
            </w:r>
          </w:p>
        </w:tc>
        <w:tc>
          <w:tcPr>
            <w:tcW w:w="850" w:type="dxa"/>
            <w:tcBorders/>
          </w:tcPr>
          <w:p>
            <w:pPr>
              <w:pStyle w:val="Normal"/>
              <w:spacing w:lineRule="auto" w:line="240" w:before="0" w:after="0"/>
              <w:jc w:val="left"/>
              <w:rPr/>
            </w:pPr>
            <w:r>
              <w:rPr/>
            </w:r>
          </w:p>
        </w:tc>
      </w:tr>
    </w:tbl>
    <w:p>
      <w:pPr>
        <w:pStyle w:val="Heading1"/>
        <w:numPr>
          <w:ilvl w:val="0"/>
          <w:numId w:val="0"/>
        </w:numPr>
        <w:ind w:left="0" w:hanging="0"/>
        <w:rPr/>
      </w:pPr>
      <w:r>
        <w:rPr/>
      </w:r>
    </w:p>
    <w:p>
      <w:pPr>
        <w:pStyle w:val="Normal"/>
        <w:jc w:val="left"/>
        <w:rPr>
          <w:rFonts w:eastAsia="" w:cs="Calibri" w:cstheme="minorHAnsi" w:eastAsiaTheme="majorEastAsia"/>
          <w:b/>
          <w:b/>
          <w:bCs/>
          <w:sz w:val="32"/>
          <w:szCs w:val="32"/>
        </w:rPr>
      </w:pPr>
      <w:r>
        <w:rPr>
          <w:rFonts w:eastAsia="" w:cs="Calibri" w:cstheme="minorHAnsi" w:eastAsiaTheme="majorEastAsia"/>
          <w:b/>
          <w:bCs/>
          <w:sz w:val="32"/>
          <w:szCs w:val="32"/>
        </w:rPr>
      </w:r>
      <w:r>
        <w:br w:type="page"/>
      </w:r>
    </w:p>
    <w:p>
      <w:pPr>
        <w:pStyle w:val="Heading1"/>
        <w:numPr>
          <w:ilvl w:val="0"/>
          <w:numId w:val="2"/>
        </w:numPr>
        <w:rPr/>
      </w:pPr>
      <w:bookmarkStart w:id="72" w:name="_Toc97389261"/>
      <w:r>
        <w:rPr/>
        <w:t>Results and conclusion</w:t>
      </w:r>
      <w:bookmarkEnd w:id="72"/>
    </w:p>
    <w:p>
      <w:pPr>
        <w:pStyle w:val="Heading2"/>
        <w:numPr>
          <w:ilvl w:val="1"/>
          <w:numId w:val="2"/>
        </w:numPr>
        <w:rPr/>
      </w:pPr>
      <w:bookmarkStart w:id="73" w:name="_Toc97389262"/>
      <w:r>
        <w:rPr/>
        <w:t>Summary of Results</w:t>
      </w:r>
      <w:bookmarkEnd w:id="73"/>
    </w:p>
    <w:p>
      <w:pPr>
        <w:pStyle w:val="Heading2"/>
        <w:numPr>
          <w:ilvl w:val="1"/>
          <w:numId w:val="2"/>
        </w:numPr>
        <w:rPr>
          <w:sz w:val="32"/>
          <w:szCs w:val="32"/>
        </w:rPr>
      </w:pPr>
      <w:bookmarkStart w:id="74" w:name="_Toc97389263"/>
      <w:r>
        <w:rPr/>
        <w:t>Conclusion</w:t>
      </w:r>
      <w:bookmarkEnd w:id="74"/>
      <w:r>
        <w:rPr/>
        <w:t xml:space="preserve"> </w:t>
      </w:r>
    </w:p>
    <w:p>
      <w:pPr>
        <w:pStyle w:val="Heading2"/>
        <w:numPr>
          <w:ilvl w:val="1"/>
          <w:numId w:val="2"/>
        </w:numPr>
        <w:rPr>
          <w:sz w:val="32"/>
          <w:szCs w:val="32"/>
        </w:rPr>
      </w:pPr>
      <w:bookmarkStart w:id="75" w:name="_Toc97389264"/>
      <w:r>
        <w:rPr/>
        <w:t>Future work and limitations</w:t>
      </w:r>
      <w:bookmarkEnd w:id="75"/>
      <w:r>
        <w:rPr/>
        <w:t xml:space="preserve"> </w:t>
      </w:r>
    </w:p>
    <w:p>
      <w:pPr>
        <w:pStyle w:val="Normal"/>
        <w:widowControl/>
        <w:bidi w:val="0"/>
        <w:spacing w:lineRule="auto" w:line="259" w:before="0" w:after="160"/>
        <w:jc w:val="both"/>
        <w:rPr/>
      </w:pPr>
      <w:r>
        <w:rPr/>
      </w:r>
    </w:p>
    <w:sectPr>
      <w:type w:val="nextPage"/>
      <w:pgSz w:w="11906" w:h="16838"/>
      <w:pgMar w:left="1417" w:right="1417" w:header="0" w:top="1417" w:footer="0" w:bottom="1134"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Book Antiqua">
    <w:charset w:val="01"/>
    <w:family w:val="roman"/>
    <w:pitch w:val="variable"/>
  </w:font>
  <w:font w:name="Calibri Light">
    <w:charset w:val="01"/>
    <w:family w:val="roman"/>
    <w:pitch w:val="variable"/>
  </w:font>
  <w:font w:name="TeXPalladioL-SC">
    <w:charset w:val="01"/>
    <w:family w:val="roman"/>
    <w:pitch w:val="variable"/>
  </w:font>
  <w:font w:name="Liberation Sans">
    <w:altName w:val="Arial"/>
    <w:charset w:val="01"/>
    <w:family w:val="swiss"/>
    <w:pitch w:val="variable"/>
  </w:font>
  <w:font w:name="Times New Roman">
    <w:charset w:val="01"/>
    <w:family w:val="roman"/>
    <w:pitch w:val="variable"/>
  </w:font>
  <w:font w:name="Helvetica">
    <w:altName w:val="Arial"/>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 w:name="Book Antiqua">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suff w:val="space"/>
      <w:lvlText w:val="%1 "/>
      <w:lvlJc w:val="left"/>
      <w:pPr>
        <w:tabs>
          <w:tab w:val="num" w:pos="0"/>
        </w:tabs>
        <w:ind w:left="0" w:hanging="0"/>
      </w:pPr>
      <w:rPr>
        <w:sz w:val="32"/>
        <w:i w:val="false"/>
        <w:b/>
        <w:rFonts w:cs="Calibri"/>
        <w:color w:val="auto"/>
      </w:rPr>
    </w:lvl>
    <w:lvl w:ilvl="1">
      <w:start w:val="1"/>
      <w:pStyle w:val="Heading2"/>
      <w:numFmt w:val="decimal"/>
      <w:suff w:val="space"/>
      <w:lvlText w:val="%1.%2"/>
      <w:lvlJc w:val="left"/>
      <w:pPr>
        <w:tabs>
          <w:tab w:val="num" w:pos="0"/>
        </w:tabs>
        <w:ind w:left="0" w:hanging="0"/>
      </w:pPr>
      <w:rPr>
        <w:sz w:val="32"/>
        <w:i w:val="false"/>
        <w:b/>
        <w:rFonts w:cs="Calibri"/>
        <w:color w:val="0D0D0D"/>
      </w:rPr>
    </w:lvl>
    <w:lvl w:ilvl="2">
      <w:start w:val="1"/>
      <w:pStyle w:val="Heading3"/>
      <w:numFmt w:val="decimal"/>
      <w:suff w:val="space"/>
      <w:lvlText w:val="%1.%2.%3"/>
      <w:lvlJc w:val="left"/>
      <w:pPr>
        <w:tabs>
          <w:tab w:val="num" w:pos="0"/>
        </w:tabs>
        <w:ind w:left="850" w:hanging="0"/>
      </w:pPr>
      <w:rPr>
        <w:sz w:val="32"/>
        <w:i w:val="false"/>
        <w:b/>
        <w:color w:val="000000"/>
      </w:r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suff w:val="space"/>
      <w:lvlText w:val="%1 "/>
      <w:lvlJc w:val="left"/>
      <w:pPr>
        <w:tabs>
          <w:tab w:val="num" w:pos="0"/>
        </w:tabs>
        <w:ind w:left="0" w:hanging="0"/>
      </w:pPr>
      <w:rPr>
        <w:sz w:val="32"/>
        <w:i w:val="false"/>
        <w:b/>
        <w:rFonts w:cs="Calibri"/>
        <w:color w:val="auto"/>
      </w:rPr>
    </w:lvl>
    <w:lvl w:ilvl="1">
      <w:start w:val="1"/>
      <w:numFmt w:val="decimal"/>
      <w:suff w:val="space"/>
      <w:lvlText w:val="%1.%2"/>
      <w:lvlJc w:val="left"/>
      <w:pPr>
        <w:tabs>
          <w:tab w:val="num" w:pos="0"/>
        </w:tabs>
        <w:ind w:left="0" w:hanging="0"/>
      </w:pPr>
      <w:rPr>
        <w:sz w:val="32"/>
        <w:i w:val="false"/>
        <w:b/>
        <w:rFonts w:cs="Calibri"/>
        <w:color w:val="0D0D0D"/>
      </w:rPr>
    </w:lvl>
    <w:lvl w:ilvl="2">
      <w:start w:val="1"/>
      <w:numFmt w:val="decimal"/>
      <w:suff w:val="space"/>
      <w:lvlText w:val="%1.%2.%3"/>
      <w:lvlJc w:val="left"/>
      <w:pPr>
        <w:tabs>
          <w:tab w:val="num" w:pos="0"/>
        </w:tabs>
        <w:ind w:left="850" w:hanging="0"/>
      </w:pPr>
      <w:rPr>
        <w:sz w:val="32"/>
        <w:i w:val="false"/>
        <w:b/>
        <w:color w:val="000000"/>
      </w:rPr>
    </w:lvl>
    <w:lvl w:ilvl="3">
      <w:start w:val="1"/>
      <w:numFmt w:val="decimal"/>
      <w:lvlText w:val="(%4)"/>
      <w:lvlJc w:val="left"/>
      <w:pPr>
        <w:tabs>
          <w:tab w:val="num" w:pos="0"/>
        </w:tabs>
        <w:ind w:left="0" w:hanging="0"/>
      </w:pPr>
    </w:lvl>
    <w:lvl w:ilvl="4">
      <w:start w:val="1"/>
      <w:numFmt w:val="lowerLetter"/>
      <w:lvlText w:val="(%5)"/>
      <w:lvlJc w:val="left"/>
      <w:pPr>
        <w:tabs>
          <w:tab w:val="num" w:pos="0"/>
        </w:tabs>
        <w:ind w:left="0" w:hanging="0"/>
      </w:pPr>
    </w:lvl>
    <w:lvl w:ilvl="5">
      <w:start w:val="1"/>
      <w:numFmt w:val="lowerRoman"/>
      <w:lvlText w:val="(%6)"/>
      <w:lvlJc w:val="left"/>
      <w:pPr>
        <w:tabs>
          <w:tab w:val="num" w:pos="0"/>
        </w:tabs>
        <w:ind w:left="0" w:hanging="0"/>
      </w:pPr>
    </w:lvl>
    <w:lvl w:ilvl="6">
      <w:start w:val="1"/>
      <w:numFmt w:val="decimal"/>
      <w:lvlText w:val="%7."/>
      <w:lvlJc w:val="left"/>
      <w:pPr>
        <w:tabs>
          <w:tab w:val="num" w:pos="0"/>
        </w:tabs>
        <w:ind w:left="0" w:hanging="0"/>
      </w:pPr>
    </w:lvl>
    <w:lvl w:ilvl="7">
      <w:start w:val="1"/>
      <w:numFmt w:val="lowerLetter"/>
      <w:lvlText w:val="%8."/>
      <w:lvlJc w:val="left"/>
      <w:pPr>
        <w:tabs>
          <w:tab w:val="num" w:pos="0"/>
        </w:tabs>
        <w:ind w:left="0" w:hanging="0"/>
      </w:pPr>
    </w:lvl>
    <w:lvl w:ilvl="8">
      <w:start w:val="1"/>
      <w:numFmt w:val="lowerRoman"/>
      <w:lvlText w:val="%9."/>
      <w:lvlJc w:val="left"/>
      <w:pPr>
        <w:tabs>
          <w:tab w:val="num" w:pos="0"/>
        </w:tabs>
        <w:ind w:left="0" w:hanging="0"/>
      </w:p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numFmt w:val="bullet"/>
      <w:lvlText w:val="-"/>
      <w:lvlJc w:val="left"/>
      <w:pPr>
        <w:tabs>
          <w:tab w:val="num" w:pos="0"/>
        </w:tabs>
        <w:ind w:left="720"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numFmt w:val="bullet"/>
      <w:lvlText w:val="-"/>
      <w:lvlJc w:val="left"/>
      <w:pPr>
        <w:tabs>
          <w:tab w:val="num" w:pos="0"/>
        </w:tabs>
        <w:ind w:left="502"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lowerRoman"/>
      <w:lvlText w:val="%1."/>
      <w:lvlJc w:val="right"/>
      <w:pPr>
        <w:tabs>
          <w:tab w:val="num" w:pos="0"/>
        </w:tabs>
        <w:ind w:left="780" w:hanging="360"/>
      </w:pPr>
    </w:lvl>
    <w:lvl w:ilvl="1">
      <w:start w:val="1"/>
      <w:numFmt w:val="lowerLetter"/>
      <w:lvlText w:val="%2."/>
      <w:lvlJc w:val="left"/>
      <w:pPr>
        <w:tabs>
          <w:tab w:val="num" w:pos="0"/>
        </w:tabs>
        <w:ind w:left="1500" w:hanging="360"/>
      </w:pPr>
    </w:lvl>
    <w:lvl w:ilvl="2">
      <w:start w:val="1"/>
      <w:numFmt w:val="lowerRoman"/>
      <w:lvlText w:val="%3."/>
      <w:lvlJc w:val="right"/>
      <w:pPr>
        <w:tabs>
          <w:tab w:val="num" w:pos="0"/>
        </w:tabs>
        <w:ind w:left="2220" w:hanging="180"/>
      </w:pPr>
    </w:lvl>
    <w:lvl w:ilvl="3">
      <w:start w:val="1"/>
      <w:numFmt w:val="decimal"/>
      <w:lvlText w:val="%4."/>
      <w:lvlJc w:val="left"/>
      <w:pPr>
        <w:tabs>
          <w:tab w:val="num" w:pos="0"/>
        </w:tabs>
        <w:ind w:left="2940" w:hanging="360"/>
      </w:pPr>
    </w:lvl>
    <w:lvl w:ilvl="4">
      <w:start w:val="1"/>
      <w:numFmt w:val="lowerLetter"/>
      <w:lvlText w:val="%5."/>
      <w:lvlJc w:val="left"/>
      <w:pPr>
        <w:tabs>
          <w:tab w:val="num" w:pos="0"/>
        </w:tabs>
        <w:ind w:left="3660" w:hanging="360"/>
      </w:pPr>
    </w:lvl>
    <w:lvl w:ilvl="5">
      <w:start w:val="1"/>
      <w:numFmt w:val="lowerRoman"/>
      <w:lvlText w:val="%6."/>
      <w:lvlJc w:val="right"/>
      <w:pPr>
        <w:tabs>
          <w:tab w:val="num" w:pos="0"/>
        </w:tabs>
        <w:ind w:left="4380" w:hanging="180"/>
      </w:pPr>
    </w:lvl>
    <w:lvl w:ilvl="6">
      <w:start w:val="1"/>
      <w:numFmt w:val="decimal"/>
      <w:lvlText w:val="%7."/>
      <w:lvlJc w:val="left"/>
      <w:pPr>
        <w:tabs>
          <w:tab w:val="num" w:pos="0"/>
        </w:tabs>
        <w:ind w:left="5100" w:hanging="360"/>
      </w:pPr>
    </w:lvl>
    <w:lvl w:ilvl="7">
      <w:start w:val="1"/>
      <w:numFmt w:val="lowerLetter"/>
      <w:lvlText w:val="%8."/>
      <w:lvlJc w:val="left"/>
      <w:pPr>
        <w:tabs>
          <w:tab w:val="num" w:pos="0"/>
        </w:tabs>
        <w:ind w:left="5820" w:hanging="360"/>
      </w:pPr>
    </w:lvl>
    <w:lvl w:ilvl="8">
      <w:start w:val="1"/>
      <w:numFmt w:val="lowerRoman"/>
      <w:lvlText w:val="%9."/>
      <w:lvlJc w:val="right"/>
      <w:pPr>
        <w:tabs>
          <w:tab w:val="num" w:pos="0"/>
        </w:tabs>
        <w:ind w:left="6540" w:hanging="180"/>
      </w:pPr>
    </w:lvl>
  </w:abstractNum>
  <w:abstractNum w:abstractNumId="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lvl w:ilvl="0">
      <w:start w:val="1"/>
      <w:numFmt w:val="upperRoman"/>
      <w:lvlText w:val="%1."/>
      <w:lvlJc w:val="righ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3">
    <w:lvl w:ilvl="0">
      <w:numFmt w:val="bullet"/>
      <w:lvlText w:val="-"/>
      <w:lvlJc w:val="left"/>
      <w:pPr>
        <w:tabs>
          <w:tab w:val="num" w:pos="0"/>
        </w:tabs>
        <w:ind w:left="502"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lvl w:ilvl="0">
      <w:numFmt w:val="bullet"/>
      <w:lvlText w:val="-"/>
      <w:lvlJc w:val="left"/>
      <w:pPr>
        <w:tabs>
          <w:tab w:val="num" w:pos="0"/>
        </w:tabs>
        <w:ind w:left="502"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lvl w:ilvl="0">
      <w:start w:val="1"/>
      <w:numFmt w:val="upperRoman"/>
      <w:lvlText w:val="%1."/>
      <w:lvlJc w:val="righ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
    <w:lvl w:ilvl="0">
      <w:numFmt w:val="bullet"/>
      <w:lvlText w:val="-"/>
      <w:lvlJc w:val="left"/>
      <w:pPr>
        <w:tabs>
          <w:tab w:val="num" w:pos="0"/>
        </w:tabs>
        <w:ind w:left="720"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lvl w:ilvl="0">
      <w:numFmt w:val="bullet"/>
      <w:lvlText w:val="-"/>
      <w:lvlJc w:val="left"/>
      <w:pPr>
        <w:tabs>
          <w:tab w:val="num" w:pos="0"/>
        </w:tabs>
        <w:ind w:left="720"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w="http://schemas.openxmlformats.org/wordprocessingml/2006/main">
  <w:zoom w:percent="19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D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DE"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d7864"/>
    <w:pPr>
      <w:widowControl/>
      <w:bidi w:val="0"/>
      <w:spacing w:lineRule="auto" w:line="259" w:before="0" w:after="160"/>
      <w:jc w:val="both"/>
    </w:pPr>
    <w:rPr>
      <w:rFonts w:ascii="Book Antiqua" w:hAnsi="Book Antiqua" w:eastAsia="Calibri" w:cs="" w:cstheme="minorBidi" w:eastAsiaTheme="minorHAnsi"/>
      <w:color w:val="auto"/>
      <w:kern w:val="0"/>
      <w:sz w:val="24"/>
      <w:szCs w:val="24"/>
      <w:lang w:val="en-US" w:eastAsia="en-US" w:bidi="ar-SA"/>
    </w:rPr>
  </w:style>
  <w:style w:type="paragraph" w:styleId="Heading1">
    <w:name w:val="Heading 1"/>
    <w:basedOn w:val="Normal"/>
    <w:next w:val="Normal"/>
    <w:link w:val="Heading1Char"/>
    <w:uiPriority w:val="9"/>
    <w:qFormat/>
    <w:rsid w:val="005c37e1"/>
    <w:pPr>
      <w:keepNext w:val="true"/>
      <w:keepLines/>
      <w:numPr>
        <w:ilvl w:val="0"/>
        <w:numId w:val="1"/>
      </w:numPr>
      <w:spacing w:before="240" w:after="240"/>
      <w:outlineLvl w:val="0"/>
    </w:pPr>
    <w:rPr>
      <w:rFonts w:eastAsia="" w:cs="Calibri" w:cstheme="minorHAnsi" w:eastAsiaTheme="majorEastAsia"/>
      <w:b/>
      <w:bCs/>
      <w:sz w:val="32"/>
      <w:szCs w:val="32"/>
    </w:rPr>
  </w:style>
  <w:style w:type="paragraph" w:styleId="Heading2">
    <w:name w:val="Heading 2"/>
    <w:basedOn w:val="Normal"/>
    <w:next w:val="Normal"/>
    <w:link w:val="Heading2Char"/>
    <w:uiPriority w:val="9"/>
    <w:qFormat/>
    <w:rsid w:val="005c37e1"/>
    <w:pPr>
      <w:keepNext w:val="true"/>
      <w:keepLines/>
      <w:numPr>
        <w:ilvl w:val="1"/>
        <w:numId w:val="1"/>
      </w:numPr>
      <w:spacing w:before="40" w:after="240"/>
      <w:outlineLvl w:val="1"/>
    </w:pPr>
    <w:rPr>
      <w:rFonts w:eastAsia="" w:cs="Calibri" w:cstheme="minorHAnsi" w:eastAsiaTheme="majorEastAsia"/>
      <w:b/>
      <w:bCs/>
      <w:sz w:val="28"/>
      <w:szCs w:val="28"/>
    </w:rPr>
  </w:style>
  <w:style w:type="paragraph" w:styleId="Heading3">
    <w:name w:val="Heading 3"/>
    <w:basedOn w:val="Normal"/>
    <w:next w:val="Normal"/>
    <w:link w:val="Heading3Char"/>
    <w:uiPriority w:val="9"/>
    <w:qFormat/>
    <w:rsid w:val="00eb5848"/>
    <w:pPr>
      <w:keepNext w:val="true"/>
      <w:keepLines/>
      <w:numPr>
        <w:ilvl w:val="2"/>
        <w:numId w:val="1"/>
      </w:numPr>
      <w:spacing w:before="40" w:after="240"/>
      <w:ind w:left="0" w:hanging="0"/>
      <w:outlineLvl w:val="2"/>
    </w:pPr>
    <w:rPr>
      <w:rFonts w:eastAsia="" w:cs="" w:cstheme="majorBidi" w:eastAsiaTheme="majorEastAsia"/>
      <w:b/>
      <w:bCs/>
    </w:rPr>
  </w:style>
  <w:style w:type="paragraph" w:styleId="Heading4">
    <w:name w:val="Heading 4"/>
    <w:basedOn w:val="Normal"/>
    <w:next w:val="Normal"/>
    <w:link w:val="Heading4Char"/>
    <w:uiPriority w:val="9"/>
    <w:unhideWhenUsed/>
    <w:qFormat/>
    <w:rsid w:val="00d04c14"/>
    <w:pPr>
      <w:keepNext w:val="true"/>
      <w:keepLines/>
      <w:spacing w:before="40" w:after="0"/>
      <w:outlineLvl w:val="3"/>
    </w:pPr>
    <w:rPr>
      <w:rFonts w:ascii="Calibri Light" w:hAnsi="Calibri Light" w:eastAsia="" w:cs="" w:asciiTheme="majorHAnsi" w:cstheme="majorBidi" w:eastAsiaTheme="majorEastAsia" w:hAnsiTheme="majorHAnsi"/>
      <w:i/>
      <w:iCs/>
      <w:color w:val="2F5496" w:themeColor="accent1" w:themeShade="bf"/>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5c37e1"/>
    <w:rPr>
      <w:rFonts w:ascii="Book Antiqua" w:hAnsi="Book Antiqua" w:eastAsia="" w:cs="Calibri" w:cstheme="minorHAnsi" w:eastAsiaTheme="majorEastAsia"/>
      <w:b/>
      <w:bCs/>
      <w:sz w:val="32"/>
      <w:szCs w:val="32"/>
      <w:lang w:val="en-US"/>
    </w:rPr>
  </w:style>
  <w:style w:type="character" w:styleId="TitleChar" w:customStyle="1">
    <w:name w:val="Title Char"/>
    <w:basedOn w:val="DefaultParagraphFont"/>
    <w:link w:val="Title"/>
    <w:uiPriority w:val="10"/>
    <w:qFormat/>
    <w:rsid w:val="00981efa"/>
    <w:rPr>
      <w:rFonts w:cs="Calibri" w:cstheme="minorHAnsi"/>
      <w:b/>
      <w:bCs/>
      <w:sz w:val="32"/>
      <w:szCs w:val="32"/>
      <w:lang w:val="en-US"/>
    </w:rPr>
  </w:style>
  <w:style w:type="character" w:styleId="Heading2Char" w:customStyle="1">
    <w:name w:val="Heading 2 Char"/>
    <w:basedOn w:val="DefaultParagraphFont"/>
    <w:link w:val="Heading2"/>
    <w:uiPriority w:val="9"/>
    <w:qFormat/>
    <w:rsid w:val="005c37e1"/>
    <w:rPr>
      <w:rFonts w:ascii="Book Antiqua" w:hAnsi="Book Antiqua" w:eastAsia="" w:cs="Calibri" w:cstheme="minorHAnsi" w:eastAsiaTheme="majorEastAsia"/>
      <w:b/>
      <w:bCs/>
      <w:sz w:val="28"/>
      <w:szCs w:val="28"/>
      <w:lang w:val="en-US"/>
    </w:rPr>
  </w:style>
  <w:style w:type="character" w:styleId="Heading3Char" w:customStyle="1">
    <w:name w:val="Heading 3 Char"/>
    <w:basedOn w:val="DefaultParagraphFont"/>
    <w:link w:val="Heading3"/>
    <w:uiPriority w:val="9"/>
    <w:qFormat/>
    <w:rsid w:val="00eb5848"/>
    <w:rPr>
      <w:rFonts w:ascii="Book Antiqua" w:hAnsi="Book Antiqua" w:eastAsia="" w:cs="" w:cstheme="majorBidi" w:eastAsiaTheme="majorEastAsia"/>
      <w:b/>
      <w:bCs/>
      <w:sz w:val="24"/>
      <w:szCs w:val="24"/>
      <w:lang w:val="en-US"/>
    </w:rPr>
  </w:style>
  <w:style w:type="character" w:styleId="InternetLink">
    <w:name w:val="Hyperlink"/>
    <w:basedOn w:val="DefaultParagraphFont"/>
    <w:uiPriority w:val="99"/>
    <w:unhideWhenUsed/>
    <w:rsid w:val="00e33a4c"/>
    <w:rPr>
      <w:color w:val="0563C1" w:themeColor="hyperlink"/>
      <w:u w:val="single"/>
    </w:rPr>
  </w:style>
  <w:style w:type="character" w:styleId="TOC1Char" w:customStyle="1">
    <w:name w:val="TOC 1 Char"/>
    <w:basedOn w:val="DefaultParagraphFont"/>
    <w:link w:val="TOC1"/>
    <w:uiPriority w:val="39"/>
    <w:qFormat/>
    <w:rsid w:val="00842ed5"/>
    <w:rPr>
      <w:rFonts w:ascii="Book Antiqua" w:hAnsi="Book Antiqua"/>
      <w:sz w:val="24"/>
    </w:rPr>
  </w:style>
  <w:style w:type="character" w:styleId="Style1Char" w:customStyle="1">
    <w:name w:val="Style1 Char"/>
    <w:basedOn w:val="TOC1Char"/>
    <w:link w:val="Style1"/>
    <w:qFormat/>
    <w:rsid w:val="00632a02"/>
    <w:rPr>
      <w:rFonts w:ascii="Book Antiqua" w:hAnsi="Book Antiqua"/>
      <w:sz w:val="24"/>
    </w:rPr>
  </w:style>
  <w:style w:type="character" w:styleId="UnresolvedMention">
    <w:name w:val="Unresolved Mention"/>
    <w:basedOn w:val="DefaultParagraphFont"/>
    <w:uiPriority w:val="99"/>
    <w:semiHidden/>
    <w:unhideWhenUsed/>
    <w:qFormat/>
    <w:rsid w:val="006a071a"/>
    <w:rPr>
      <w:color w:val="605E5C"/>
      <w:shd w:fill="E1DFDD" w:val="clear"/>
    </w:rPr>
  </w:style>
  <w:style w:type="character" w:styleId="Fontstyle01" w:customStyle="1">
    <w:name w:val="fontstyle01"/>
    <w:basedOn w:val="DefaultParagraphFont"/>
    <w:qFormat/>
    <w:rsid w:val="00dc5114"/>
    <w:rPr>
      <w:rFonts w:ascii="Calibri" w:hAnsi="Calibri" w:cs="Calibri"/>
      <w:b w:val="false"/>
      <w:bCs w:val="false"/>
      <w:i w:val="false"/>
      <w:iCs w:val="false"/>
      <w:color w:val="000000"/>
      <w:sz w:val="22"/>
      <w:szCs w:val="22"/>
    </w:rPr>
  </w:style>
  <w:style w:type="character" w:styleId="VisitedInternetLink">
    <w:name w:val="FollowedHyperlink"/>
    <w:basedOn w:val="DefaultParagraphFont"/>
    <w:uiPriority w:val="99"/>
    <w:semiHidden/>
    <w:unhideWhenUsed/>
    <w:rsid w:val="00166af3"/>
    <w:rPr>
      <w:color w:val="954F72" w:themeColor="followedHyperlink"/>
      <w:u w:val="single"/>
    </w:rPr>
  </w:style>
  <w:style w:type="character" w:styleId="PlaceholderText">
    <w:name w:val="Placeholder Text"/>
    <w:basedOn w:val="DefaultParagraphFont"/>
    <w:uiPriority w:val="99"/>
    <w:semiHidden/>
    <w:qFormat/>
    <w:rsid w:val="0077347a"/>
    <w:rPr>
      <w:color w:val="808080"/>
    </w:rPr>
  </w:style>
  <w:style w:type="character" w:styleId="Fontstyle21" w:customStyle="1">
    <w:name w:val="fontstyle21"/>
    <w:basedOn w:val="DefaultParagraphFont"/>
    <w:qFormat/>
    <w:rsid w:val="00b0614b"/>
    <w:rPr>
      <w:rFonts w:ascii="TeXPalladioL-SC" w:hAnsi="TeXPalladioL-SC"/>
      <w:b w:val="false"/>
      <w:bCs w:val="false"/>
      <w:i w:val="false"/>
      <w:iCs w:val="false"/>
      <w:color w:val="008000"/>
      <w:sz w:val="22"/>
      <w:szCs w:val="22"/>
    </w:rPr>
  </w:style>
  <w:style w:type="character" w:styleId="Heading4Char" w:customStyle="1">
    <w:name w:val="Heading 4 Char"/>
    <w:basedOn w:val="DefaultParagraphFont"/>
    <w:link w:val="Heading4"/>
    <w:uiPriority w:val="9"/>
    <w:qFormat/>
    <w:rsid w:val="00d04c14"/>
    <w:rPr>
      <w:rFonts w:ascii="Calibri Light" w:hAnsi="Calibri Light" w:eastAsia="" w:cs="" w:asciiTheme="majorHAnsi" w:cstheme="majorBidi" w:eastAsiaTheme="majorEastAsia" w:hAnsiTheme="majorHAnsi"/>
      <w:i/>
      <w:iCs/>
      <w:color w:val="2F5496" w:themeColor="accent1" w:themeShade="bf"/>
      <w:sz w:val="24"/>
      <w:szCs w:val="24"/>
      <w:lang w:val="en-US"/>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uiPriority w:val="34"/>
    <w:qFormat/>
    <w:rsid w:val="00dd4855"/>
    <w:pPr>
      <w:spacing w:before="0" w:after="160"/>
      <w:ind w:left="720" w:hanging="0"/>
      <w:contextualSpacing/>
    </w:pPr>
    <w:rPr/>
  </w:style>
  <w:style w:type="paragraph" w:styleId="Title">
    <w:name w:val="Title"/>
    <w:basedOn w:val="Normal"/>
    <w:next w:val="Normal"/>
    <w:link w:val="TitleChar"/>
    <w:uiPriority w:val="10"/>
    <w:qFormat/>
    <w:rsid w:val="00981efa"/>
    <w:pPr>
      <w:ind w:left="360" w:hanging="0"/>
    </w:pPr>
    <w:rPr>
      <w:rFonts w:cs="Calibri" w:cstheme="minorHAnsi"/>
      <w:b/>
      <w:bCs/>
      <w:sz w:val="32"/>
      <w:szCs w:val="32"/>
    </w:rPr>
  </w:style>
  <w:style w:type="paragraph" w:styleId="TOCHeading">
    <w:name w:val="TOC Heading"/>
    <w:basedOn w:val="Heading1"/>
    <w:next w:val="Normal"/>
    <w:uiPriority w:val="39"/>
    <w:unhideWhenUsed/>
    <w:qFormat/>
    <w:rsid w:val="00e33a4c"/>
    <w:pPr>
      <w:numPr>
        <w:ilvl w:val="0"/>
        <w:numId w:val="0"/>
      </w:numPr>
      <w:spacing w:before="240" w:after="0"/>
    </w:pPr>
    <w:rPr>
      <w:rFonts w:ascii="Calibri Light" w:hAnsi="Calibri Light" w:cs="" w:asciiTheme="majorHAnsi" w:cstheme="majorBidi" w:hAnsiTheme="majorHAnsi"/>
      <w:b w:val="false"/>
      <w:bCs w:val="false"/>
      <w:color w:val="2F5496" w:themeColor="accent1" w:themeShade="bf"/>
    </w:rPr>
  </w:style>
  <w:style w:type="paragraph" w:styleId="Contents1">
    <w:name w:val="TOC 1"/>
    <w:basedOn w:val="Normal"/>
    <w:next w:val="Normal"/>
    <w:link w:val="TOC1Char"/>
    <w:autoRedefine/>
    <w:uiPriority w:val="39"/>
    <w:unhideWhenUsed/>
    <w:rsid w:val="00842ed5"/>
    <w:pPr>
      <w:tabs>
        <w:tab w:val="clear" w:pos="720"/>
        <w:tab w:val="right" w:pos="9062" w:leader="dot"/>
      </w:tabs>
      <w:spacing w:lineRule="auto" w:line="360" w:before="0" w:after="120"/>
      <w:contextualSpacing/>
      <w:outlineLvl w:val="0"/>
    </w:pPr>
    <w:rPr/>
  </w:style>
  <w:style w:type="paragraph" w:styleId="Contents2">
    <w:name w:val="TOC 2"/>
    <w:basedOn w:val="Normal"/>
    <w:next w:val="Normal"/>
    <w:autoRedefine/>
    <w:uiPriority w:val="39"/>
    <w:unhideWhenUsed/>
    <w:rsid w:val="006f5c7e"/>
    <w:pPr>
      <w:tabs>
        <w:tab w:val="clear" w:pos="720"/>
        <w:tab w:val="right" w:pos="9062" w:leader="dot"/>
      </w:tabs>
      <w:spacing w:lineRule="auto" w:line="240" w:before="0" w:after="240"/>
      <w:ind w:left="221" w:hanging="0"/>
      <w:contextualSpacing/>
    </w:pPr>
    <w:rPr/>
  </w:style>
  <w:style w:type="paragraph" w:styleId="Contents3">
    <w:name w:val="TOC 3"/>
    <w:basedOn w:val="Normal"/>
    <w:next w:val="Normal"/>
    <w:autoRedefine/>
    <w:uiPriority w:val="39"/>
    <w:unhideWhenUsed/>
    <w:rsid w:val="00ed21ca"/>
    <w:pPr>
      <w:tabs>
        <w:tab w:val="clear" w:pos="720"/>
        <w:tab w:val="right" w:pos="9062" w:leader="dot"/>
      </w:tabs>
      <w:spacing w:lineRule="atLeast" w:line="240" w:before="0" w:after="240"/>
      <w:ind w:left="442" w:hanging="0"/>
      <w:contextualSpacing/>
    </w:pPr>
    <w:rPr/>
  </w:style>
  <w:style w:type="paragraph" w:styleId="Style11" w:customStyle="1">
    <w:name w:val="Style1"/>
    <w:basedOn w:val="Contents1"/>
    <w:link w:val="Style1Char"/>
    <w:qFormat/>
    <w:rsid w:val="00632a02"/>
    <w:pPr>
      <w:tabs>
        <w:tab w:val="clear" w:pos="9062"/>
      </w:tabs>
    </w:pPr>
    <w:rPr/>
  </w:style>
  <w:style w:type="paragraph" w:styleId="Caption1">
    <w:name w:val="caption"/>
    <w:basedOn w:val="Normal"/>
    <w:next w:val="Normal"/>
    <w:uiPriority w:val="35"/>
    <w:unhideWhenUsed/>
    <w:qFormat/>
    <w:rsid w:val="00e523ba"/>
    <w:pPr>
      <w:spacing w:lineRule="auto" w:line="240" w:before="0" w:after="200"/>
    </w:pPr>
    <w:rPr>
      <w:i/>
      <w:iCs/>
      <w:color w:val="44546A" w:themeColor="text2"/>
      <w:sz w:val="18"/>
      <w:szCs w:val="18"/>
    </w:rPr>
  </w:style>
  <w:style w:type="paragraph" w:styleId="Revision">
    <w:name w:val="Revision"/>
    <w:uiPriority w:val="99"/>
    <w:semiHidden/>
    <w:qFormat/>
    <w:rsid w:val="0074470a"/>
    <w:pPr>
      <w:widowControl/>
      <w:bidi w:val="0"/>
      <w:spacing w:lineRule="auto" w:line="240" w:before="0" w:after="0"/>
      <w:jc w:val="left"/>
    </w:pPr>
    <w:rPr>
      <w:rFonts w:ascii="Book Antiqua" w:hAnsi="Book Antiqua" w:eastAsia="Calibri" w:cs="" w:cstheme="minorBidi" w:eastAsiaTheme="minorHAnsi"/>
      <w:color w:val="auto"/>
      <w:kern w:val="0"/>
      <w:sz w:val="24"/>
      <w:szCs w:val="24"/>
      <w:lang w:val="en-US" w:eastAsia="en-US" w:bidi="ar-SA"/>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714cac"/>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numfocus.org/case-studies/first-photograph-black-hole" TargetMode="External"/><Relationship Id="rId3" Type="http://schemas.openxmlformats.org/officeDocument/2006/relationships/hyperlink" Target="http://gephi.org/" TargetMode="Externa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diagramData" Target="diagrams/data25.xml"/><Relationship Id="rId9" Type="http://schemas.openxmlformats.org/officeDocument/2006/relationships/diagramLayout" Target="diagrams/layout25.xml"/><Relationship Id="rId10" Type="http://schemas.openxmlformats.org/officeDocument/2006/relationships/diagramQuickStyle" Target="diagrams/quickStyle25.xml"/><Relationship Id="rId11" Type="http://schemas.openxmlformats.org/officeDocument/2006/relationships/diagramColors" Target="diagrams/colors25.xml"/><Relationship Id="rId12" Type="http://schemas.microsoft.com/office/2007/relationships/diagramDrawing" Target="diagrams/drawing25.xml"/><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hyperlink" Target="https://github.com/dave-s477/SoMeSci/blob/master/Linking/artifacts.json" TargetMode="External"/><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jpeg"/><Relationship Id="rId35" Type="http://schemas.openxmlformats.org/officeDocument/2006/relationships/image" Target="media/image26.jpeg"/><Relationship Id="rId36" Type="http://schemas.openxmlformats.org/officeDocument/2006/relationships/image" Target="media/image27.jpeg"/><Relationship Id="rId37" Type="http://schemas.openxmlformats.org/officeDocument/2006/relationships/image" Target="media/image28.png"/><Relationship Id="rId38" Type="http://schemas.openxmlformats.org/officeDocument/2006/relationships/hyperlink" Target="https://developer.nvidia.com/discover/lstm" TargetMode="External"/><Relationship Id="rId39" Type="http://schemas.openxmlformats.org/officeDocument/2006/relationships/image" Target="media/image29.png"/><Relationship Id="rId40" Type="http://schemas.openxmlformats.org/officeDocument/2006/relationships/image" Target="media/image30.jpe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numbering" Target="numbering.xml"/><Relationship Id="rId45" Type="http://schemas.openxmlformats.org/officeDocument/2006/relationships/fontTable" Target="fontTable.xml"/><Relationship Id="rId46" Type="http://schemas.openxmlformats.org/officeDocument/2006/relationships/settings" Target="settings.xml"/><Relationship Id="rId47" Type="http://schemas.openxmlformats.org/officeDocument/2006/relationships/theme" Target="theme/theme1.xml"/><Relationship Id="rId48" Type="http://schemas.openxmlformats.org/officeDocument/2006/relationships/customXml" Target="../customXml/item1.xml"/>
</Relationships>
</file>

<file path=word/diagrams/colors2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25.xml><?xml version="1.0" encoding="utf-8"?>
<dgm:dataModel xmlns:dgm="http://schemas.openxmlformats.org/drawingml/2006/diagram" xmlns:a="http://schemas.openxmlformats.org/drawingml/2006/main">
  <dgm:ptLst>
    <dgm:pt modelId="{FA01DC31-52FC-4BCF-BBC2-C7950536D6EC}" type="doc">
      <dgm:prSet loTypeId="urn:microsoft.com/office/officeart/2005/8/layout/orgChart1" loCatId="hierarchy" qsTypeId="urn:microsoft.com/office/officeart/2005/8/quickstyle/simple1" qsCatId="simple" csTypeId="urn:microsoft.com/office/officeart/2005/8/colors/colorful1" csCatId="colorful" phldr="1"/>
      <dgm:spPr/>
      <dgm:t>
        <a:bodyPr/>
        <a:lstStyle/>
        <a:p>
          <a:endParaRPr lang="en-US"/>
        </a:p>
      </dgm:t>
    </dgm:pt>
    <dgm:pt modelId="{49F0AECB-AB5A-4A30-9CBE-A687EEC5ADD5}">
      <dgm:prSet phldrT="[Text]" custT="1"/>
      <dgm:spPr>
        <a:ln w="9525">
          <a:solidFill>
            <a:srgbClr val="000000"/>
          </a:solidFill>
        </a:ln>
        <a:effectLst>
          <a:outerShdw blurRad="50800" dist="38100" dir="5400000" algn="t" rotWithShape="0">
            <a:prstClr val="black">
              <a:alpha val="40000"/>
            </a:prstClr>
          </a:outerShdw>
        </a:effectLst>
      </dgm:spPr>
      <dgm:t>
        <a:bodyPr/>
        <a:lstStyle/>
        <a:p>
          <a:pPr algn="ctr"/>
          <a:r>
            <a:rPr lang="en-US" sz="1100"/>
            <a:t>Software</a:t>
          </a:r>
        </a:p>
      </dgm:t>
    </dgm:pt>
    <dgm:pt modelId="{F45AB578-B2EA-45E6-9724-B725FE43B5AF}" type="parTrans" cxnId="{8C59C512-E112-4764-BFD8-7A1B29FEBA0D}">
      <dgm:prSet/>
      <dgm:spPr/>
      <dgm:t>
        <a:bodyPr/>
        <a:lstStyle/>
        <a:p>
          <a:pPr algn="ctr"/>
          <a:endParaRPr lang="en-US"/>
        </a:p>
      </dgm:t>
    </dgm:pt>
    <dgm:pt modelId="{798BA3FA-8835-4512-9547-A7FC6C4D112F}" type="sibTrans" cxnId="{8C59C512-E112-4764-BFD8-7A1B29FEBA0D}">
      <dgm:prSet/>
      <dgm:spPr/>
      <dgm:t>
        <a:bodyPr/>
        <a:lstStyle/>
        <a:p>
          <a:pPr algn="ctr"/>
          <a:endParaRPr lang="en-US"/>
        </a:p>
      </dgm:t>
    </dgm:pt>
    <dgm:pt modelId="{2324150E-C528-4F4A-978F-551013C32472}">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Application software</a:t>
          </a:r>
        </a:p>
      </dgm:t>
    </dgm:pt>
    <dgm:pt modelId="{910BD040-A380-4F21-8CC3-4EB8749E401D}" type="parTrans" cxnId="{D4CA8B47-B321-4043-AF7E-13008CF00E16}">
      <dgm:prSet/>
      <dgm:spPr/>
      <dgm:t>
        <a:bodyPr/>
        <a:lstStyle/>
        <a:p>
          <a:pPr algn="ctr"/>
          <a:endParaRPr lang="en-US"/>
        </a:p>
      </dgm:t>
    </dgm:pt>
    <dgm:pt modelId="{FEC8DEC9-2532-4612-9C7D-3B71497E7CC5}" type="sibTrans" cxnId="{D4CA8B47-B321-4043-AF7E-13008CF00E16}">
      <dgm:prSet/>
      <dgm:spPr/>
      <dgm:t>
        <a:bodyPr/>
        <a:lstStyle/>
        <a:p>
          <a:pPr algn="ctr"/>
          <a:endParaRPr lang="en-US"/>
        </a:p>
      </dgm:t>
    </dgm:pt>
    <dgm:pt modelId="{CF7E335F-0D0D-4AB6-AD8C-B2B464C8FF85}">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System software</a:t>
          </a:r>
        </a:p>
      </dgm:t>
    </dgm:pt>
    <dgm:pt modelId="{909EDCE6-0889-4C64-9460-B2D3F45835E3}" type="parTrans" cxnId="{C9ECCE6C-7622-4D56-9355-D9BF71050DF5}">
      <dgm:prSet/>
      <dgm:spPr/>
      <dgm:t>
        <a:bodyPr/>
        <a:lstStyle/>
        <a:p>
          <a:pPr algn="ctr"/>
          <a:endParaRPr lang="en-US"/>
        </a:p>
      </dgm:t>
    </dgm:pt>
    <dgm:pt modelId="{043AD6A2-EF54-4514-84CC-E6E5F52F704E}" type="sibTrans" cxnId="{C9ECCE6C-7622-4D56-9355-D9BF71050DF5}">
      <dgm:prSet/>
      <dgm:spPr/>
      <dgm:t>
        <a:bodyPr/>
        <a:lstStyle/>
        <a:p>
          <a:pPr algn="ctr"/>
          <a:endParaRPr lang="en-US"/>
        </a:p>
      </dgm:t>
    </dgm:pt>
    <dgm:pt modelId="{CC562516-F55A-4007-865F-3A72421307DB}">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Software Component</a:t>
          </a:r>
        </a:p>
      </dgm:t>
    </dgm:pt>
    <dgm:pt modelId="{0552BEF0-895A-4D3C-976C-BCC8B65FE7D3}" type="parTrans" cxnId="{ED33973B-3C6C-4A73-8849-07E92A45CF99}">
      <dgm:prSet/>
      <dgm:spPr/>
      <dgm:t>
        <a:bodyPr/>
        <a:lstStyle/>
        <a:p>
          <a:pPr algn="ctr"/>
          <a:endParaRPr lang="en-US"/>
        </a:p>
      </dgm:t>
    </dgm:pt>
    <dgm:pt modelId="{EDEE0122-8108-48D2-B091-832E2042F466}" type="sibTrans" cxnId="{ED33973B-3C6C-4A73-8849-07E92A45CF99}">
      <dgm:prSet/>
      <dgm:spPr/>
      <dgm:t>
        <a:bodyPr/>
        <a:lstStyle/>
        <a:p>
          <a:pPr algn="ctr"/>
          <a:endParaRPr lang="en-US"/>
        </a:p>
      </dgm:t>
    </dgm:pt>
    <dgm:pt modelId="{28F82DBC-BEC8-4FD4-8CAE-DE0CFD79F8B9}">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Utility software</a:t>
          </a:r>
        </a:p>
      </dgm:t>
    </dgm:pt>
    <dgm:pt modelId="{0B86C1B0-5704-42C4-ABA0-45B5F43F2111}" type="parTrans" cxnId="{68263120-E0B0-4370-97A5-F1998B9446E2}">
      <dgm:prSet/>
      <dgm:spPr/>
      <dgm:t>
        <a:bodyPr/>
        <a:lstStyle/>
        <a:p>
          <a:endParaRPr lang="en-US"/>
        </a:p>
      </dgm:t>
    </dgm:pt>
    <dgm:pt modelId="{D88EF55F-D3E9-42F7-9A0C-08F71320A968}" type="sibTrans" cxnId="{68263120-E0B0-4370-97A5-F1998B9446E2}">
      <dgm:prSet/>
      <dgm:spPr/>
      <dgm:t>
        <a:bodyPr/>
        <a:lstStyle/>
        <a:p>
          <a:endParaRPr lang="en-US"/>
        </a:p>
      </dgm:t>
    </dgm:pt>
    <dgm:pt modelId="{421E6B3C-6C77-4684-AF3F-209C59EFF4D6}">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Science software</a:t>
          </a:r>
        </a:p>
      </dgm:t>
    </dgm:pt>
    <dgm:pt modelId="{08EC3A17-138B-45D9-BD33-8CB3366DCF66}" type="parTrans" cxnId="{D6231355-9D94-43F4-9147-EF6BAEA50484}">
      <dgm:prSet/>
      <dgm:spPr/>
      <dgm:t>
        <a:bodyPr/>
        <a:lstStyle/>
        <a:p>
          <a:endParaRPr lang="en-US"/>
        </a:p>
      </dgm:t>
    </dgm:pt>
    <dgm:pt modelId="{2ABDFD71-EF0D-489C-B023-DC1072AE4F46}" type="sibTrans" cxnId="{D6231355-9D94-43F4-9147-EF6BAEA50484}">
      <dgm:prSet/>
      <dgm:spPr/>
      <dgm:t>
        <a:bodyPr/>
        <a:lstStyle/>
        <a:p>
          <a:endParaRPr lang="en-US"/>
        </a:p>
      </dgm:t>
    </dgm:pt>
    <dgm:pt modelId="{E05DC18E-EC08-4521-9430-F6A2BA79C990}">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Mathematical software</a:t>
          </a:r>
        </a:p>
      </dgm:t>
    </dgm:pt>
    <dgm:pt modelId="{67D2615F-A820-490F-B678-8F8BE6E151FC}" type="parTrans" cxnId="{C945F560-994A-4B9F-947C-C22CF1E2FA79}">
      <dgm:prSet/>
      <dgm:spPr/>
      <dgm:t>
        <a:bodyPr/>
        <a:lstStyle/>
        <a:p>
          <a:endParaRPr lang="en-US"/>
        </a:p>
      </dgm:t>
    </dgm:pt>
    <dgm:pt modelId="{02D0257C-4451-4F7D-B259-6760EDBDFC6A}" type="sibTrans" cxnId="{C945F560-994A-4B9F-947C-C22CF1E2FA79}">
      <dgm:prSet/>
      <dgm:spPr/>
      <dgm:t>
        <a:bodyPr/>
        <a:lstStyle/>
        <a:p>
          <a:endParaRPr lang="en-US"/>
        </a:p>
      </dgm:t>
    </dgm:pt>
    <dgm:pt modelId="{90A58E82-C943-494D-8F22-02FD3901B3A3}">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Programming Tool</a:t>
          </a:r>
        </a:p>
      </dgm:t>
    </dgm:pt>
    <dgm:pt modelId="{F9C83011-08EE-42F0-8081-A0D9AA1CAD46}" type="parTrans" cxnId="{F116A0BD-6EAF-4A31-BD9F-588BB43276C6}">
      <dgm:prSet/>
      <dgm:spPr/>
      <dgm:t>
        <a:bodyPr/>
        <a:lstStyle/>
        <a:p>
          <a:endParaRPr lang="en-US"/>
        </a:p>
      </dgm:t>
    </dgm:pt>
    <dgm:pt modelId="{4A94B9BF-58AE-4886-8B53-6720190FEC6A}" type="sibTrans" cxnId="{F116A0BD-6EAF-4A31-BD9F-588BB43276C6}">
      <dgm:prSet/>
      <dgm:spPr/>
      <dgm:t>
        <a:bodyPr/>
        <a:lstStyle/>
        <a:p>
          <a:endParaRPr lang="en-US"/>
        </a:p>
      </dgm:t>
    </dgm:pt>
    <dgm:pt modelId="{58E2B112-26D0-47C7-A359-8B63126C59A1}">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b="0" i="0"/>
            <a:t>graphics software</a:t>
          </a:r>
          <a:endParaRPr lang="en-US"/>
        </a:p>
      </dgm:t>
    </dgm:pt>
    <dgm:pt modelId="{1BEDD84F-B52E-4419-A6CB-69805C1A4120}" type="parTrans" cxnId="{AEA6CC1F-CE7A-45D3-A614-5593286C616D}">
      <dgm:prSet/>
      <dgm:spPr/>
      <dgm:t>
        <a:bodyPr/>
        <a:lstStyle/>
        <a:p>
          <a:endParaRPr lang="en-US"/>
        </a:p>
      </dgm:t>
    </dgm:pt>
    <dgm:pt modelId="{429E7785-652B-46C6-A988-8164F65E3521}" type="sibTrans" cxnId="{AEA6CC1F-CE7A-45D3-A614-5593286C616D}">
      <dgm:prSet/>
      <dgm:spPr/>
      <dgm:t>
        <a:bodyPr/>
        <a:lstStyle/>
        <a:p>
          <a:endParaRPr lang="en-US"/>
        </a:p>
      </dgm:t>
    </dgm:pt>
    <dgm:pt modelId="{99616B25-5D0E-40DF-89E9-2ADD08A98F86}">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CAD software</a:t>
          </a:r>
        </a:p>
      </dgm:t>
    </dgm:pt>
    <dgm:pt modelId="{2C353331-A1D2-4EB0-9534-8A286686E39D}" type="parTrans" cxnId="{F7FFDFA6-0BDA-4855-A9F7-96C511EF3836}">
      <dgm:prSet/>
      <dgm:spPr/>
      <dgm:t>
        <a:bodyPr/>
        <a:lstStyle/>
        <a:p>
          <a:endParaRPr lang="en-US"/>
        </a:p>
      </dgm:t>
    </dgm:pt>
    <dgm:pt modelId="{20E15009-05E2-4FD7-88F6-FA618DA513F6}" type="sibTrans" cxnId="{F7FFDFA6-0BDA-4855-A9F7-96C511EF3836}">
      <dgm:prSet/>
      <dgm:spPr/>
      <dgm:t>
        <a:bodyPr/>
        <a:lstStyle/>
        <a:p>
          <a:endParaRPr lang="en-US"/>
        </a:p>
      </dgm:t>
    </dgm:pt>
    <dgm:pt modelId="{DB986456-0E17-471F-9D33-64E973850DCA}">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Editor</a:t>
          </a:r>
        </a:p>
      </dgm:t>
    </dgm:pt>
    <dgm:pt modelId="{1ABD1A55-E21F-45C3-8017-B43A2ABB48D1}" type="parTrans" cxnId="{0E43738E-D023-4E49-A8F2-398AC684117B}">
      <dgm:prSet/>
      <dgm:spPr/>
      <dgm:t>
        <a:bodyPr/>
        <a:lstStyle/>
        <a:p>
          <a:endParaRPr lang="en-US"/>
        </a:p>
      </dgm:t>
    </dgm:pt>
    <dgm:pt modelId="{B1CC9CE0-607E-4AB0-A55E-DE3930B0DB18}" type="sibTrans" cxnId="{0E43738E-D023-4E49-A8F2-398AC684117B}">
      <dgm:prSet/>
      <dgm:spPr/>
      <dgm:t>
        <a:bodyPr/>
        <a:lstStyle/>
        <a:p>
          <a:endParaRPr lang="en-US"/>
        </a:p>
      </dgm:t>
    </dgm:pt>
    <dgm:pt modelId="{9FDCDAC6-EAE7-4713-A8EB-B9BAFC11113C}">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Computer security software</a:t>
          </a:r>
        </a:p>
      </dgm:t>
    </dgm:pt>
    <dgm:pt modelId="{71B0B779-8C12-4DDB-99E5-04BC279D4652}" type="parTrans" cxnId="{7AF09D30-2CC3-47CE-B662-13719432E1D3}">
      <dgm:prSet/>
      <dgm:spPr/>
      <dgm:t>
        <a:bodyPr/>
        <a:lstStyle/>
        <a:p>
          <a:endParaRPr lang="en-US"/>
        </a:p>
      </dgm:t>
    </dgm:pt>
    <dgm:pt modelId="{FF7F01CA-571F-4150-969C-2442D0D68C8E}" type="sibTrans" cxnId="{7AF09D30-2CC3-47CE-B662-13719432E1D3}">
      <dgm:prSet/>
      <dgm:spPr/>
      <dgm:t>
        <a:bodyPr/>
        <a:lstStyle/>
        <a:p>
          <a:endParaRPr lang="en-US"/>
        </a:p>
      </dgm:t>
    </dgm:pt>
    <dgm:pt modelId="{7CC0F25A-733E-43A3-9DF1-BA329FF35EE7}">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Operating Systems</a:t>
          </a:r>
        </a:p>
      </dgm:t>
    </dgm:pt>
    <dgm:pt modelId="{D23BCC4E-DD79-4588-BC6A-533D9C8D06A8}" type="parTrans" cxnId="{4699CA23-5BCC-4C81-96B8-E2072BDEA35F}">
      <dgm:prSet/>
      <dgm:spPr/>
      <dgm:t>
        <a:bodyPr/>
        <a:lstStyle/>
        <a:p>
          <a:endParaRPr lang="en-US"/>
        </a:p>
      </dgm:t>
    </dgm:pt>
    <dgm:pt modelId="{33773C40-CCB2-40B4-8B39-E2486F29B410}" type="sibTrans" cxnId="{4699CA23-5BCC-4C81-96B8-E2072BDEA35F}">
      <dgm:prSet/>
      <dgm:spPr/>
      <dgm:t>
        <a:bodyPr/>
        <a:lstStyle/>
        <a:p>
          <a:endParaRPr lang="en-US"/>
        </a:p>
      </dgm:t>
    </dgm:pt>
    <dgm:pt modelId="{2845FE5D-D8E2-42F2-8C06-D02C8D3F2B2C}">
      <dgm:prSet phldrT="[Text]"/>
      <dgm:spPr>
        <a:ln w="9525">
          <a:solidFill>
            <a:srgbClr val="000000"/>
          </a:solidFill>
        </a:ln>
        <a:effectLst>
          <a:outerShdw blurRad="50800" dist="38100" dir="5400000" algn="t" rotWithShape="0">
            <a:prstClr val="black">
              <a:alpha val="40000"/>
            </a:prstClr>
          </a:outerShdw>
        </a:effectLst>
      </dgm:spPr>
      <dgm:t>
        <a:bodyPr/>
        <a:lstStyle/>
        <a:p>
          <a:pPr algn="ctr">
            <a:buFont typeface="Symbol" panose="05050102010706020507" pitchFamily="18" charset="2"/>
            <a:buChar char=""/>
          </a:pPr>
          <a:r>
            <a:rPr lang="en-US"/>
            <a:t>Software Library</a:t>
          </a:r>
        </a:p>
      </dgm:t>
    </dgm:pt>
    <dgm:pt modelId="{5C2BCBAC-B6BB-41D8-955B-6FA1F702654B}" type="parTrans" cxnId="{0076612B-418B-425A-861E-B6C53A1E8098}">
      <dgm:prSet/>
      <dgm:spPr/>
      <dgm:t>
        <a:bodyPr/>
        <a:lstStyle/>
        <a:p>
          <a:endParaRPr lang="en-US"/>
        </a:p>
      </dgm:t>
    </dgm:pt>
    <dgm:pt modelId="{1348C0C4-8E2B-422B-8D42-E42DA84617C4}" type="sibTrans" cxnId="{0076612B-418B-425A-861E-B6C53A1E8098}">
      <dgm:prSet/>
      <dgm:spPr/>
      <dgm:t>
        <a:bodyPr/>
        <a:lstStyle/>
        <a:p>
          <a:endParaRPr lang="en-US"/>
        </a:p>
      </dgm:t>
    </dgm:pt>
    <dgm:pt modelId="{12F55018-71E7-4C42-A7E5-A832CBA0A2C1}">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software frameworks</a:t>
          </a:r>
        </a:p>
      </dgm:t>
    </dgm:pt>
    <dgm:pt modelId="{A820EE04-9124-443F-A731-DF658E13CCA1}" type="parTrans" cxnId="{BBDEF78E-58F7-4EF4-8101-8912B96A741A}">
      <dgm:prSet/>
      <dgm:spPr/>
      <dgm:t>
        <a:bodyPr/>
        <a:lstStyle/>
        <a:p>
          <a:endParaRPr lang="en-US"/>
        </a:p>
      </dgm:t>
    </dgm:pt>
    <dgm:pt modelId="{A5514E99-708B-45B4-AD60-8234DCFADE22}" type="sibTrans" cxnId="{BBDEF78E-58F7-4EF4-8101-8912B96A741A}">
      <dgm:prSet/>
      <dgm:spPr/>
      <dgm:t>
        <a:bodyPr/>
        <a:lstStyle/>
        <a:p>
          <a:endParaRPr lang="en-US"/>
        </a:p>
      </dgm:t>
    </dgm:pt>
    <dgm:pt modelId="{4DEDF043-602F-4874-9830-F363D05F40C9}">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plug-In</a:t>
          </a:r>
        </a:p>
      </dgm:t>
    </dgm:pt>
    <dgm:pt modelId="{59B08737-CFCB-4700-B8C2-78B3589640C8}" type="parTrans" cxnId="{98854B58-42CB-40B8-8B31-EE356D71338F}">
      <dgm:prSet/>
      <dgm:spPr/>
      <dgm:t>
        <a:bodyPr/>
        <a:lstStyle/>
        <a:p>
          <a:endParaRPr lang="en-US"/>
        </a:p>
      </dgm:t>
    </dgm:pt>
    <dgm:pt modelId="{13C3C67E-29D8-4AD0-92E3-9CF6EF39A66A}" type="sibTrans" cxnId="{98854B58-42CB-40B8-8B31-EE356D71338F}">
      <dgm:prSet/>
      <dgm:spPr/>
      <dgm:t>
        <a:bodyPr/>
        <a:lstStyle/>
        <a:p>
          <a:endParaRPr lang="en-US"/>
        </a:p>
      </dgm:t>
    </dgm:pt>
    <dgm:pt modelId="{60FD8927-CCB7-4D43-B598-1E4E7835D836}">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Communication software</a:t>
          </a:r>
        </a:p>
      </dgm:t>
    </dgm:pt>
    <dgm:pt modelId="{784D2340-A0BB-4CE3-B7FE-19FC792A8E80}" type="sibTrans" cxnId="{2A1FBA4A-D14B-4379-8979-7C124049EF52}">
      <dgm:prSet/>
      <dgm:spPr/>
      <dgm:t>
        <a:bodyPr/>
        <a:lstStyle/>
        <a:p>
          <a:endParaRPr lang="en-US"/>
        </a:p>
      </dgm:t>
    </dgm:pt>
    <dgm:pt modelId="{915C8B9F-20AD-472D-B5BE-059D33E93456}" type="parTrans" cxnId="{2A1FBA4A-D14B-4379-8979-7C124049EF52}">
      <dgm:prSet/>
      <dgm:spPr/>
      <dgm:t>
        <a:bodyPr/>
        <a:lstStyle/>
        <a:p>
          <a:endParaRPr lang="en-US"/>
        </a:p>
      </dgm:t>
    </dgm:pt>
    <dgm:pt modelId="{8400B4EF-42CB-4D82-98C9-97B7B2C535AA}" type="pres">
      <dgm:prSet presAssocID="{FA01DC31-52FC-4BCF-BBC2-C7950536D6EC}" presName="hierChild1" presStyleCnt="0">
        <dgm:presLayoutVars>
          <dgm:orgChart val="1"/>
          <dgm:chPref val="1"/>
          <dgm:dir/>
          <dgm:animOne val="branch"/>
          <dgm:animLvl val="lvl"/>
          <dgm:resizeHandles/>
        </dgm:presLayoutVars>
      </dgm:prSet>
      <dgm:spPr/>
    </dgm:pt>
    <dgm:pt modelId="{702334F3-711F-48E9-B9B4-76D238ED2C8E}" type="pres">
      <dgm:prSet presAssocID="{49F0AECB-AB5A-4A30-9CBE-A687EEC5ADD5}" presName="hierRoot1" presStyleCnt="0">
        <dgm:presLayoutVars>
          <dgm:hierBranch val="init"/>
        </dgm:presLayoutVars>
      </dgm:prSet>
      <dgm:spPr/>
    </dgm:pt>
    <dgm:pt modelId="{D23EB846-5192-4C9F-9098-12BEEBC71652}" type="pres">
      <dgm:prSet presAssocID="{49F0AECB-AB5A-4A30-9CBE-A687EEC5ADD5}" presName="rootComposite1" presStyleCnt="0"/>
      <dgm:spPr/>
    </dgm:pt>
    <dgm:pt modelId="{E52EDEFA-C0E5-4AE2-87BF-F220350AF984}" type="pres">
      <dgm:prSet presAssocID="{49F0AECB-AB5A-4A30-9CBE-A687EEC5ADD5}" presName="rootText1" presStyleLbl="node0" presStyleIdx="0" presStyleCnt="1" custLinFactNeighborX="-62794">
        <dgm:presLayoutVars>
          <dgm:chPref val="3"/>
        </dgm:presLayoutVars>
      </dgm:prSet>
      <dgm:spPr/>
    </dgm:pt>
    <dgm:pt modelId="{6AF75023-BA93-4FB6-A05E-FF1B5066153E}" type="pres">
      <dgm:prSet presAssocID="{49F0AECB-AB5A-4A30-9CBE-A687EEC5ADD5}" presName="rootConnector1" presStyleLbl="node1" presStyleIdx="0" presStyleCnt="0"/>
      <dgm:spPr/>
    </dgm:pt>
    <dgm:pt modelId="{C00AC2C0-DD7E-4CAD-A5A8-9C03D69D2C90}" type="pres">
      <dgm:prSet presAssocID="{49F0AECB-AB5A-4A30-9CBE-A687EEC5ADD5}" presName="hierChild2" presStyleCnt="0"/>
      <dgm:spPr/>
    </dgm:pt>
    <dgm:pt modelId="{20B6B5E3-33D4-48DC-8E75-5ED7828EDBEC}" type="pres">
      <dgm:prSet presAssocID="{910BD040-A380-4F21-8CC3-4EB8749E401D}" presName="Name37" presStyleLbl="parChTrans1D2" presStyleIdx="0" presStyleCnt="3"/>
      <dgm:spPr/>
    </dgm:pt>
    <dgm:pt modelId="{6B1C4A8F-6425-4B5E-B8AC-2D30D71883C6}" type="pres">
      <dgm:prSet presAssocID="{2324150E-C528-4F4A-978F-551013C32472}" presName="hierRoot2" presStyleCnt="0">
        <dgm:presLayoutVars>
          <dgm:hierBranch val="init"/>
        </dgm:presLayoutVars>
      </dgm:prSet>
      <dgm:spPr/>
    </dgm:pt>
    <dgm:pt modelId="{4210F05E-4984-4B5D-BCC7-F78EFC48CAC1}" type="pres">
      <dgm:prSet presAssocID="{2324150E-C528-4F4A-978F-551013C32472}" presName="rootComposite" presStyleCnt="0"/>
      <dgm:spPr/>
    </dgm:pt>
    <dgm:pt modelId="{3531FE88-ED62-4600-8A1D-A9F050AB5FB5}" type="pres">
      <dgm:prSet presAssocID="{2324150E-C528-4F4A-978F-551013C32472}" presName="rootText" presStyleLbl="node2" presStyleIdx="0" presStyleCnt="3">
        <dgm:presLayoutVars>
          <dgm:chPref val="3"/>
        </dgm:presLayoutVars>
      </dgm:prSet>
      <dgm:spPr/>
    </dgm:pt>
    <dgm:pt modelId="{EEC8F6C8-C089-4145-8837-5DFA28B6469F}" type="pres">
      <dgm:prSet presAssocID="{2324150E-C528-4F4A-978F-551013C32472}" presName="rootConnector" presStyleLbl="node2" presStyleIdx="0" presStyleCnt="3"/>
      <dgm:spPr/>
    </dgm:pt>
    <dgm:pt modelId="{C7B8A57F-C69E-4543-989C-A67111AA93F1}" type="pres">
      <dgm:prSet presAssocID="{2324150E-C528-4F4A-978F-551013C32472}" presName="hierChild4" presStyleCnt="0"/>
      <dgm:spPr/>
    </dgm:pt>
    <dgm:pt modelId="{A9858FD8-2C32-472F-B241-C385F7C07A2F}" type="pres">
      <dgm:prSet presAssocID="{08EC3A17-138B-45D9-BD33-8CB3366DCF66}" presName="Name37" presStyleLbl="parChTrans1D3" presStyleIdx="0" presStyleCnt="8"/>
      <dgm:spPr/>
    </dgm:pt>
    <dgm:pt modelId="{BAA1B3E8-239C-4064-918E-FABCFC77F2FD}" type="pres">
      <dgm:prSet presAssocID="{421E6B3C-6C77-4684-AF3F-209C59EFF4D6}" presName="hierRoot2" presStyleCnt="0">
        <dgm:presLayoutVars>
          <dgm:hierBranch val="init"/>
        </dgm:presLayoutVars>
      </dgm:prSet>
      <dgm:spPr/>
    </dgm:pt>
    <dgm:pt modelId="{9DB2C19A-789E-4F59-B3B4-857ADBBAA54B}" type="pres">
      <dgm:prSet presAssocID="{421E6B3C-6C77-4684-AF3F-209C59EFF4D6}" presName="rootComposite" presStyleCnt="0"/>
      <dgm:spPr/>
    </dgm:pt>
    <dgm:pt modelId="{960D0B9A-1866-4F41-828B-1B216B47862A}" type="pres">
      <dgm:prSet presAssocID="{421E6B3C-6C77-4684-AF3F-209C59EFF4D6}" presName="rootText" presStyleLbl="node3" presStyleIdx="0" presStyleCnt="8">
        <dgm:presLayoutVars>
          <dgm:chPref val="3"/>
        </dgm:presLayoutVars>
      </dgm:prSet>
      <dgm:spPr/>
    </dgm:pt>
    <dgm:pt modelId="{0CFC0041-32B9-4787-BCFD-545F2383DB06}" type="pres">
      <dgm:prSet presAssocID="{421E6B3C-6C77-4684-AF3F-209C59EFF4D6}" presName="rootConnector" presStyleLbl="node3" presStyleIdx="0" presStyleCnt="8"/>
      <dgm:spPr/>
    </dgm:pt>
    <dgm:pt modelId="{87E918E1-2037-46FD-9B22-B9A5136A8252}" type="pres">
      <dgm:prSet presAssocID="{421E6B3C-6C77-4684-AF3F-209C59EFF4D6}" presName="hierChild4" presStyleCnt="0"/>
      <dgm:spPr/>
    </dgm:pt>
    <dgm:pt modelId="{87B1AE3A-5850-4F0B-9629-7A927FD9911B}" type="pres">
      <dgm:prSet presAssocID="{67D2615F-A820-490F-B678-8F8BE6E151FC}" presName="Name37" presStyleLbl="parChTrans1D4" presStyleIdx="0" presStyleCnt="5"/>
      <dgm:spPr/>
    </dgm:pt>
    <dgm:pt modelId="{4028A0EE-4445-4389-9A64-FFD765156A35}" type="pres">
      <dgm:prSet presAssocID="{E05DC18E-EC08-4521-9430-F6A2BA79C990}" presName="hierRoot2" presStyleCnt="0">
        <dgm:presLayoutVars>
          <dgm:hierBranch val="init"/>
        </dgm:presLayoutVars>
      </dgm:prSet>
      <dgm:spPr/>
    </dgm:pt>
    <dgm:pt modelId="{3B504C3D-7C86-45DA-97A8-A9EF789A152E}" type="pres">
      <dgm:prSet presAssocID="{E05DC18E-EC08-4521-9430-F6A2BA79C990}" presName="rootComposite" presStyleCnt="0"/>
      <dgm:spPr/>
    </dgm:pt>
    <dgm:pt modelId="{228B2F18-627C-4897-9B14-EBBAD371ECF2}" type="pres">
      <dgm:prSet presAssocID="{E05DC18E-EC08-4521-9430-F6A2BA79C990}" presName="rootText" presStyleLbl="node4" presStyleIdx="0" presStyleCnt="5">
        <dgm:presLayoutVars>
          <dgm:chPref val="3"/>
        </dgm:presLayoutVars>
      </dgm:prSet>
      <dgm:spPr/>
    </dgm:pt>
    <dgm:pt modelId="{C528FA1D-9BFA-4191-9D13-1B038193F336}" type="pres">
      <dgm:prSet presAssocID="{E05DC18E-EC08-4521-9430-F6A2BA79C990}" presName="rootConnector" presStyleLbl="node4" presStyleIdx="0" presStyleCnt="5"/>
      <dgm:spPr/>
    </dgm:pt>
    <dgm:pt modelId="{41376317-D900-4706-A349-B1B3902345BD}" type="pres">
      <dgm:prSet presAssocID="{E05DC18E-EC08-4521-9430-F6A2BA79C990}" presName="hierChild4" presStyleCnt="0"/>
      <dgm:spPr/>
    </dgm:pt>
    <dgm:pt modelId="{16803B84-3F58-43CB-974D-6C836BBAE43F}" type="pres">
      <dgm:prSet presAssocID="{E05DC18E-EC08-4521-9430-F6A2BA79C990}" presName="hierChild5" presStyleCnt="0"/>
      <dgm:spPr/>
    </dgm:pt>
    <dgm:pt modelId="{9F13BFFC-AB30-486D-BDBB-1E49C79E5384}" type="pres">
      <dgm:prSet presAssocID="{421E6B3C-6C77-4684-AF3F-209C59EFF4D6}" presName="hierChild5" presStyleCnt="0"/>
      <dgm:spPr/>
    </dgm:pt>
    <dgm:pt modelId="{D98E1B66-4B0A-41B1-92E8-D23A5511942A}" type="pres">
      <dgm:prSet presAssocID="{915C8B9F-20AD-472D-B5BE-059D33E93456}" presName="Name37" presStyleLbl="parChTrans1D3" presStyleIdx="1" presStyleCnt="8"/>
      <dgm:spPr/>
    </dgm:pt>
    <dgm:pt modelId="{024F5D91-932C-490F-BBE6-99D8DA3CFF9E}" type="pres">
      <dgm:prSet presAssocID="{60FD8927-CCB7-4D43-B598-1E4E7835D836}" presName="hierRoot2" presStyleCnt="0">
        <dgm:presLayoutVars>
          <dgm:hierBranch val="init"/>
        </dgm:presLayoutVars>
      </dgm:prSet>
      <dgm:spPr/>
    </dgm:pt>
    <dgm:pt modelId="{AD127839-AFA9-4395-A994-4CE2DB40BF9A}" type="pres">
      <dgm:prSet presAssocID="{60FD8927-CCB7-4D43-B598-1E4E7835D836}" presName="rootComposite" presStyleCnt="0"/>
      <dgm:spPr/>
    </dgm:pt>
    <dgm:pt modelId="{FD929E28-14D8-4A9C-8657-86AD7449324D}" type="pres">
      <dgm:prSet presAssocID="{60FD8927-CCB7-4D43-B598-1E4E7835D836}" presName="rootText" presStyleLbl="node3" presStyleIdx="1" presStyleCnt="8">
        <dgm:presLayoutVars>
          <dgm:chPref val="3"/>
        </dgm:presLayoutVars>
      </dgm:prSet>
      <dgm:spPr/>
    </dgm:pt>
    <dgm:pt modelId="{887047A1-52AB-42C4-952A-28C2665C0722}" type="pres">
      <dgm:prSet presAssocID="{60FD8927-CCB7-4D43-B598-1E4E7835D836}" presName="rootConnector" presStyleLbl="node3" presStyleIdx="1" presStyleCnt="8"/>
      <dgm:spPr/>
    </dgm:pt>
    <dgm:pt modelId="{057325FF-8341-4439-B8E0-769A3CE62F2F}" type="pres">
      <dgm:prSet presAssocID="{60FD8927-CCB7-4D43-B598-1E4E7835D836}" presName="hierChild4" presStyleCnt="0"/>
      <dgm:spPr/>
    </dgm:pt>
    <dgm:pt modelId="{AB9FCDC6-414E-4563-97B7-E439D60EB834}" type="pres">
      <dgm:prSet presAssocID="{60FD8927-CCB7-4D43-B598-1E4E7835D836}" presName="hierChild5" presStyleCnt="0"/>
      <dgm:spPr/>
    </dgm:pt>
    <dgm:pt modelId="{650D8256-5CC4-49E9-B8E8-CA31F008CC39}" type="pres">
      <dgm:prSet presAssocID="{F9C83011-08EE-42F0-8081-A0D9AA1CAD46}" presName="Name37" presStyleLbl="parChTrans1D3" presStyleIdx="2" presStyleCnt="8"/>
      <dgm:spPr/>
    </dgm:pt>
    <dgm:pt modelId="{262BB3F3-0AC5-4C97-8863-2EFBB9BAA90A}" type="pres">
      <dgm:prSet presAssocID="{90A58E82-C943-494D-8F22-02FD3901B3A3}" presName="hierRoot2" presStyleCnt="0">
        <dgm:presLayoutVars>
          <dgm:hierBranch val="init"/>
        </dgm:presLayoutVars>
      </dgm:prSet>
      <dgm:spPr/>
    </dgm:pt>
    <dgm:pt modelId="{0B13D54F-0BB4-4E39-A413-A01BE34A7D2E}" type="pres">
      <dgm:prSet presAssocID="{90A58E82-C943-494D-8F22-02FD3901B3A3}" presName="rootComposite" presStyleCnt="0"/>
      <dgm:spPr/>
    </dgm:pt>
    <dgm:pt modelId="{723FE782-9FB6-4F6D-BE02-6ADCBC95FC95}" type="pres">
      <dgm:prSet presAssocID="{90A58E82-C943-494D-8F22-02FD3901B3A3}" presName="rootText" presStyleLbl="node3" presStyleIdx="2" presStyleCnt="8">
        <dgm:presLayoutVars>
          <dgm:chPref val="3"/>
        </dgm:presLayoutVars>
      </dgm:prSet>
      <dgm:spPr/>
    </dgm:pt>
    <dgm:pt modelId="{E638211F-A8F4-4214-A1DA-1B9375D74A04}" type="pres">
      <dgm:prSet presAssocID="{90A58E82-C943-494D-8F22-02FD3901B3A3}" presName="rootConnector" presStyleLbl="node3" presStyleIdx="2" presStyleCnt="8"/>
      <dgm:spPr/>
    </dgm:pt>
    <dgm:pt modelId="{5B0A78BA-2D2A-428C-A618-E51ADA695ABF}" type="pres">
      <dgm:prSet presAssocID="{90A58E82-C943-494D-8F22-02FD3901B3A3}" presName="hierChild4" presStyleCnt="0"/>
      <dgm:spPr/>
    </dgm:pt>
    <dgm:pt modelId="{F0C72DD1-AAC2-45F7-B3A0-FF8E74DA30F3}" type="pres">
      <dgm:prSet presAssocID="{1ABD1A55-E21F-45C3-8017-B43A2ABB48D1}" presName="Name37" presStyleLbl="parChTrans1D4" presStyleIdx="1" presStyleCnt="5"/>
      <dgm:spPr/>
    </dgm:pt>
    <dgm:pt modelId="{FF451E62-ECC9-4E30-AD99-0DAA16AC66AF}" type="pres">
      <dgm:prSet presAssocID="{DB986456-0E17-471F-9D33-64E973850DCA}" presName="hierRoot2" presStyleCnt="0">
        <dgm:presLayoutVars>
          <dgm:hierBranch val="init"/>
        </dgm:presLayoutVars>
      </dgm:prSet>
      <dgm:spPr/>
    </dgm:pt>
    <dgm:pt modelId="{8F0A9C06-FC25-4E99-9A7C-0CDFBE84B06E}" type="pres">
      <dgm:prSet presAssocID="{DB986456-0E17-471F-9D33-64E973850DCA}" presName="rootComposite" presStyleCnt="0"/>
      <dgm:spPr/>
    </dgm:pt>
    <dgm:pt modelId="{059E95BA-F23C-4A47-97FD-9A37EF446DFA}" type="pres">
      <dgm:prSet presAssocID="{DB986456-0E17-471F-9D33-64E973850DCA}" presName="rootText" presStyleLbl="node4" presStyleIdx="1" presStyleCnt="5">
        <dgm:presLayoutVars>
          <dgm:chPref val="3"/>
        </dgm:presLayoutVars>
      </dgm:prSet>
      <dgm:spPr/>
    </dgm:pt>
    <dgm:pt modelId="{15508782-D2AC-4478-9C8D-86AE72B38E8E}" type="pres">
      <dgm:prSet presAssocID="{DB986456-0E17-471F-9D33-64E973850DCA}" presName="rootConnector" presStyleLbl="node4" presStyleIdx="1" presStyleCnt="5"/>
      <dgm:spPr/>
    </dgm:pt>
    <dgm:pt modelId="{171F337F-B5A5-4B26-BFF9-6E7AE41814D4}" type="pres">
      <dgm:prSet presAssocID="{DB986456-0E17-471F-9D33-64E973850DCA}" presName="hierChild4" presStyleCnt="0"/>
      <dgm:spPr/>
    </dgm:pt>
    <dgm:pt modelId="{444828C9-EDBC-48F4-ADD7-273532A13C81}" type="pres">
      <dgm:prSet presAssocID="{DB986456-0E17-471F-9D33-64E973850DCA}" presName="hierChild5" presStyleCnt="0"/>
      <dgm:spPr/>
    </dgm:pt>
    <dgm:pt modelId="{5365A26C-E2AF-4618-ADB9-63B5326C544B}" type="pres">
      <dgm:prSet presAssocID="{90A58E82-C943-494D-8F22-02FD3901B3A3}" presName="hierChild5" presStyleCnt="0"/>
      <dgm:spPr/>
    </dgm:pt>
    <dgm:pt modelId="{B7566CB7-FB2C-4D5B-B7DF-49F25FF5D2DF}" type="pres">
      <dgm:prSet presAssocID="{1BEDD84F-B52E-4419-A6CB-69805C1A4120}" presName="Name37" presStyleLbl="parChTrans1D3" presStyleIdx="3" presStyleCnt="8"/>
      <dgm:spPr/>
    </dgm:pt>
    <dgm:pt modelId="{9208E994-F8F3-47B7-9871-805501C03E99}" type="pres">
      <dgm:prSet presAssocID="{58E2B112-26D0-47C7-A359-8B63126C59A1}" presName="hierRoot2" presStyleCnt="0">
        <dgm:presLayoutVars>
          <dgm:hierBranch val="init"/>
        </dgm:presLayoutVars>
      </dgm:prSet>
      <dgm:spPr/>
    </dgm:pt>
    <dgm:pt modelId="{058C1539-83F0-4E17-993D-C2804D749A17}" type="pres">
      <dgm:prSet presAssocID="{58E2B112-26D0-47C7-A359-8B63126C59A1}" presName="rootComposite" presStyleCnt="0"/>
      <dgm:spPr/>
    </dgm:pt>
    <dgm:pt modelId="{996E03A8-6C28-458F-9C41-9F3C7CD09177}" type="pres">
      <dgm:prSet presAssocID="{58E2B112-26D0-47C7-A359-8B63126C59A1}" presName="rootText" presStyleLbl="node3" presStyleIdx="3" presStyleCnt="8">
        <dgm:presLayoutVars>
          <dgm:chPref val="3"/>
        </dgm:presLayoutVars>
      </dgm:prSet>
      <dgm:spPr/>
    </dgm:pt>
    <dgm:pt modelId="{D56D98B7-5EB2-498E-A850-4AF00CA97AD5}" type="pres">
      <dgm:prSet presAssocID="{58E2B112-26D0-47C7-A359-8B63126C59A1}" presName="rootConnector" presStyleLbl="node3" presStyleIdx="3" presStyleCnt="8"/>
      <dgm:spPr/>
    </dgm:pt>
    <dgm:pt modelId="{370F23A7-78E9-48EE-B070-9ABA696656E9}" type="pres">
      <dgm:prSet presAssocID="{58E2B112-26D0-47C7-A359-8B63126C59A1}" presName="hierChild4" presStyleCnt="0"/>
      <dgm:spPr/>
    </dgm:pt>
    <dgm:pt modelId="{548F4A3A-40BB-473F-BC17-55C2C4DD4A2A}" type="pres">
      <dgm:prSet presAssocID="{2C353331-A1D2-4EB0-9534-8A286686E39D}" presName="Name37" presStyleLbl="parChTrans1D4" presStyleIdx="2" presStyleCnt="5"/>
      <dgm:spPr/>
    </dgm:pt>
    <dgm:pt modelId="{859B02D8-3F3B-40D6-9FBF-1D5A6F08DF6C}" type="pres">
      <dgm:prSet presAssocID="{99616B25-5D0E-40DF-89E9-2ADD08A98F86}" presName="hierRoot2" presStyleCnt="0">
        <dgm:presLayoutVars>
          <dgm:hierBranch val="init"/>
        </dgm:presLayoutVars>
      </dgm:prSet>
      <dgm:spPr/>
    </dgm:pt>
    <dgm:pt modelId="{CA18F3AB-09AD-4686-BDAB-80D09215EF6F}" type="pres">
      <dgm:prSet presAssocID="{99616B25-5D0E-40DF-89E9-2ADD08A98F86}" presName="rootComposite" presStyleCnt="0"/>
      <dgm:spPr/>
    </dgm:pt>
    <dgm:pt modelId="{546F3AFA-3376-46FC-847F-B1402F3933FA}" type="pres">
      <dgm:prSet presAssocID="{99616B25-5D0E-40DF-89E9-2ADD08A98F86}" presName="rootText" presStyleLbl="node4" presStyleIdx="2" presStyleCnt="5">
        <dgm:presLayoutVars>
          <dgm:chPref val="3"/>
        </dgm:presLayoutVars>
      </dgm:prSet>
      <dgm:spPr/>
    </dgm:pt>
    <dgm:pt modelId="{8C429097-4528-4CFB-9ED9-519AB06BF2A6}" type="pres">
      <dgm:prSet presAssocID="{99616B25-5D0E-40DF-89E9-2ADD08A98F86}" presName="rootConnector" presStyleLbl="node4" presStyleIdx="2" presStyleCnt="5"/>
      <dgm:spPr/>
    </dgm:pt>
    <dgm:pt modelId="{DA0288C1-8ED5-431E-B17F-F2DC423F8C45}" type="pres">
      <dgm:prSet presAssocID="{99616B25-5D0E-40DF-89E9-2ADD08A98F86}" presName="hierChild4" presStyleCnt="0"/>
      <dgm:spPr/>
    </dgm:pt>
    <dgm:pt modelId="{ACD5C716-7FB6-4A4F-9414-CBE19748E9A8}" type="pres">
      <dgm:prSet presAssocID="{99616B25-5D0E-40DF-89E9-2ADD08A98F86}" presName="hierChild5" presStyleCnt="0"/>
      <dgm:spPr/>
    </dgm:pt>
    <dgm:pt modelId="{4E76C042-84BC-4859-BF72-FB92199B91A9}" type="pres">
      <dgm:prSet presAssocID="{58E2B112-26D0-47C7-A359-8B63126C59A1}" presName="hierChild5" presStyleCnt="0"/>
      <dgm:spPr/>
    </dgm:pt>
    <dgm:pt modelId="{9AF10862-7EDF-4A82-9991-20310F994610}" type="pres">
      <dgm:prSet presAssocID="{2324150E-C528-4F4A-978F-551013C32472}" presName="hierChild5" presStyleCnt="0"/>
      <dgm:spPr/>
    </dgm:pt>
    <dgm:pt modelId="{1FBA2001-FCD8-4B76-9FF0-3B60C6115D3C}" type="pres">
      <dgm:prSet presAssocID="{909EDCE6-0889-4C64-9460-B2D3F45835E3}" presName="Name37" presStyleLbl="parChTrans1D2" presStyleIdx="1" presStyleCnt="3"/>
      <dgm:spPr/>
    </dgm:pt>
    <dgm:pt modelId="{89F24108-B84B-42F4-9095-9C73677ECEC8}" type="pres">
      <dgm:prSet presAssocID="{CF7E335F-0D0D-4AB6-AD8C-B2B464C8FF85}" presName="hierRoot2" presStyleCnt="0">
        <dgm:presLayoutVars>
          <dgm:hierBranch val="init"/>
        </dgm:presLayoutVars>
      </dgm:prSet>
      <dgm:spPr/>
    </dgm:pt>
    <dgm:pt modelId="{8428DE9A-7375-45B3-A9B8-0CC00348CF1C}" type="pres">
      <dgm:prSet presAssocID="{CF7E335F-0D0D-4AB6-AD8C-B2B464C8FF85}" presName="rootComposite" presStyleCnt="0"/>
      <dgm:spPr/>
    </dgm:pt>
    <dgm:pt modelId="{B0086B41-61C1-415B-836B-1E0386E16421}" type="pres">
      <dgm:prSet presAssocID="{CF7E335F-0D0D-4AB6-AD8C-B2B464C8FF85}" presName="rootText" presStyleLbl="node2" presStyleIdx="1" presStyleCnt="3">
        <dgm:presLayoutVars>
          <dgm:chPref val="3"/>
        </dgm:presLayoutVars>
      </dgm:prSet>
      <dgm:spPr/>
    </dgm:pt>
    <dgm:pt modelId="{D9290EC9-F5EA-41F1-AA0A-49DD97FAA49D}" type="pres">
      <dgm:prSet presAssocID="{CF7E335F-0D0D-4AB6-AD8C-B2B464C8FF85}" presName="rootConnector" presStyleLbl="node2" presStyleIdx="1" presStyleCnt="3"/>
      <dgm:spPr/>
    </dgm:pt>
    <dgm:pt modelId="{19A8010B-A403-4012-80DB-7084F3A72226}" type="pres">
      <dgm:prSet presAssocID="{CF7E335F-0D0D-4AB6-AD8C-B2B464C8FF85}" presName="hierChild4" presStyleCnt="0"/>
      <dgm:spPr/>
    </dgm:pt>
    <dgm:pt modelId="{41B143A3-6A0E-48ED-B580-8EAC897AE10A}" type="pres">
      <dgm:prSet presAssocID="{D23BCC4E-DD79-4588-BC6A-533D9C8D06A8}" presName="Name37" presStyleLbl="parChTrans1D3" presStyleIdx="4" presStyleCnt="8"/>
      <dgm:spPr/>
    </dgm:pt>
    <dgm:pt modelId="{4C200389-1C9B-4F01-B29A-ED05F280C185}" type="pres">
      <dgm:prSet presAssocID="{7CC0F25A-733E-43A3-9DF1-BA329FF35EE7}" presName="hierRoot2" presStyleCnt="0">
        <dgm:presLayoutVars>
          <dgm:hierBranch val="init"/>
        </dgm:presLayoutVars>
      </dgm:prSet>
      <dgm:spPr/>
    </dgm:pt>
    <dgm:pt modelId="{6FEB740C-8A7C-4AC9-B5A1-AD825AB476B5}" type="pres">
      <dgm:prSet presAssocID="{7CC0F25A-733E-43A3-9DF1-BA329FF35EE7}" presName="rootComposite" presStyleCnt="0"/>
      <dgm:spPr/>
    </dgm:pt>
    <dgm:pt modelId="{94A785EC-9A9D-409E-B575-5407BF5F5641}" type="pres">
      <dgm:prSet presAssocID="{7CC0F25A-733E-43A3-9DF1-BA329FF35EE7}" presName="rootText" presStyleLbl="node3" presStyleIdx="4" presStyleCnt="8">
        <dgm:presLayoutVars>
          <dgm:chPref val="3"/>
        </dgm:presLayoutVars>
      </dgm:prSet>
      <dgm:spPr/>
    </dgm:pt>
    <dgm:pt modelId="{AC4AA7C3-999A-4109-8DDD-B7D367B80DBA}" type="pres">
      <dgm:prSet presAssocID="{7CC0F25A-733E-43A3-9DF1-BA329FF35EE7}" presName="rootConnector" presStyleLbl="node3" presStyleIdx="4" presStyleCnt="8"/>
      <dgm:spPr/>
    </dgm:pt>
    <dgm:pt modelId="{33E69DCB-580E-4B4E-9607-4D22FDF8DDC0}" type="pres">
      <dgm:prSet presAssocID="{7CC0F25A-733E-43A3-9DF1-BA329FF35EE7}" presName="hierChild4" presStyleCnt="0"/>
      <dgm:spPr/>
    </dgm:pt>
    <dgm:pt modelId="{729E6BAB-8D2B-44EA-AF77-E266F4CAC160}" type="pres">
      <dgm:prSet presAssocID="{7CC0F25A-733E-43A3-9DF1-BA329FF35EE7}" presName="hierChild5" presStyleCnt="0"/>
      <dgm:spPr/>
    </dgm:pt>
    <dgm:pt modelId="{33B78F03-1634-43E3-8FFE-9E51CE7699C1}" type="pres">
      <dgm:prSet presAssocID="{0B86C1B0-5704-42C4-ABA0-45B5F43F2111}" presName="Name37" presStyleLbl="parChTrans1D3" presStyleIdx="5" presStyleCnt="8"/>
      <dgm:spPr/>
    </dgm:pt>
    <dgm:pt modelId="{847730EF-7D1F-4030-95BC-2400322D1F10}" type="pres">
      <dgm:prSet presAssocID="{28F82DBC-BEC8-4FD4-8CAE-DE0CFD79F8B9}" presName="hierRoot2" presStyleCnt="0">
        <dgm:presLayoutVars>
          <dgm:hierBranch val="init"/>
        </dgm:presLayoutVars>
      </dgm:prSet>
      <dgm:spPr/>
    </dgm:pt>
    <dgm:pt modelId="{3BFCA7C1-B0F7-4450-BA20-CDE49BC01A14}" type="pres">
      <dgm:prSet presAssocID="{28F82DBC-BEC8-4FD4-8CAE-DE0CFD79F8B9}" presName="rootComposite" presStyleCnt="0"/>
      <dgm:spPr/>
    </dgm:pt>
    <dgm:pt modelId="{59E7064C-C980-4D88-991E-6F01CFFDD57A}" type="pres">
      <dgm:prSet presAssocID="{28F82DBC-BEC8-4FD4-8CAE-DE0CFD79F8B9}" presName="rootText" presStyleLbl="node3" presStyleIdx="5" presStyleCnt="8">
        <dgm:presLayoutVars>
          <dgm:chPref val="3"/>
        </dgm:presLayoutVars>
      </dgm:prSet>
      <dgm:spPr/>
    </dgm:pt>
    <dgm:pt modelId="{AD81EC1D-5E43-48FA-84DD-61496BED0D2D}" type="pres">
      <dgm:prSet presAssocID="{28F82DBC-BEC8-4FD4-8CAE-DE0CFD79F8B9}" presName="rootConnector" presStyleLbl="node3" presStyleIdx="5" presStyleCnt="8"/>
      <dgm:spPr/>
    </dgm:pt>
    <dgm:pt modelId="{081616D1-2BB8-4E4F-80F2-EF2E7BDE9279}" type="pres">
      <dgm:prSet presAssocID="{28F82DBC-BEC8-4FD4-8CAE-DE0CFD79F8B9}" presName="hierChild4" presStyleCnt="0"/>
      <dgm:spPr/>
    </dgm:pt>
    <dgm:pt modelId="{85DFE24B-D3C8-46C7-8319-4CEA1E2EF9FC}" type="pres">
      <dgm:prSet presAssocID="{71B0B779-8C12-4DDB-99E5-04BC279D4652}" presName="Name37" presStyleLbl="parChTrans1D4" presStyleIdx="3" presStyleCnt="5"/>
      <dgm:spPr/>
    </dgm:pt>
    <dgm:pt modelId="{D57AD8DF-7C06-49A4-81A4-69CA023846DC}" type="pres">
      <dgm:prSet presAssocID="{9FDCDAC6-EAE7-4713-A8EB-B9BAFC11113C}" presName="hierRoot2" presStyleCnt="0">
        <dgm:presLayoutVars>
          <dgm:hierBranch val="init"/>
        </dgm:presLayoutVars>
      </dgm:prSet>
      <dgm:spPr/>
    </dgm:pt>
    <dgm:pt modelId="{098FDEAD-5EE4-48EA-BB13-2631E61E969E}" type="pres">
      <dgm:prSet presAssocID="{9FDCDAC6-EAE7-4713-A8EB-B9BAFC11113C}" presName="rootComposite" presStyleCnt="0"/>
      <dgm:spPr/>
    </dgm:pt>
    <dgm:pt modelId="{93F8D22C-1BEE-4D3B-8D9F-6DE227E65330}" type="pres">
      <dgm:prSet presAssocID="{9FDCDAC6-EAE7-4713-A8EB-B9BAFC11113C}" presName="rootText" presStyleLbl="node4" presStyleIdx="3" presStyleCnt="5">
        <dgm:presLayoutVars>
          <dgm:chPref val="3"/>
        </dgm:presLayoutVars>
      </dgm:prSet>
      <dgm:spPr/>
    </dgm:pt>
    <dgm:pt modelId="{F97175D8-5B80-4174-B12E-9815F3E3627C}" type="pres">
      <dgm:prSet presAssocID="{9FDCDAC6-EAE7-4713-A8EB-B9BAFC11113C}" presName="rootConnector" presStyleLbl="node4" presStyleIdx="3" presStyleCnt="5"/>
      <dgm:spPr/>
    </dgm:pt>
    <dgm:pt modelId="{F5A0EA76-61EB-47CD-B3A2-157DFAA55721}" type="pres">
      <dgm:prSet presAssocID="{9FDCDAC6-EAE7-4713-A8EB-B9BAFC11113C}" presName="hierChild4" presStyleCnt="0"/>
      <dgm:spPr/>
    </dgm:pt>
    <dgm:pt modelId="{6603BDE4-FD45-4306-AC08-F9F0E510331F}" type="pres">
      <dgm:prSet presAssocID="{9FDCDAC6-EAE7-4713-A8EB-B9BAFC11113C}" presName="hierChild5" presStyleCnt="0"/>
      <dgm:spPr/>
    </dgm:pt>
    <dgm:pt modelId="{1ECD50C9-C5FF-4409-9736-CCEFAE99BBDE}" type="pres">
      <dgm:prSet presAssocID="{28F82DBC-BEC8-4FD4-8CAE-DE0CFD79F8B9}" presName="hierChild5" presStyleCnt="0"/>
      <dgm:spPr/>
    </dgm:pt>
    <dgm:pt modelId="{FEA65497-45A1-49CB-BDF3-4F1FD8B9EE37}" type="pres">
      <dgm:prSet presAssocID="{CF7E335F-0D0D-4AB6-AD8C-B2B464C8FF85}" presName="hierChild5" presStyleCnt="0"/>
      <dgm:spPr/>
    </dgm:pt>
    <dgm:pt modelId="{9925ED6C-4255-421E-8D03-2E1C4F7766A9}" type="pres">
      <dgm:prSet presAssocID="{0552BEF0-895A-4D3C-976C-BCC8B65FE7D3}" presName="Name37" presStyleLbl="parChTrans1D2" presStyleIdx="2" presStyleCnt="3"/>
      <dgm:spPr/>
    </dgm:pt>
    <dgm:pt modelId="{35BE6816-60F8-4BBD-B3DF-A91FE44DA001}" type="pres">
      <dgm:prSet presAssocID="{CC562516-F55A-4007-865F-3A72421307DB}" presName="hierRoot2" presStyleCnt="0">
        <dgm:presLayoutVars>
          <dgm:hierBranch val="init"/>
        </dgm:presLayoutVars>
      </dgm:prSet>
      <dgm:spPr/>
    </dgm:pt>
    <dgm:pt modelId="{975FF183-ACA0-445B-BECA-C2A7DB4F7802}" type="pres">
      <dgm:prSet presAssocID="{CC562516-F55A-4007-865F-3A72421307DB}" presName="rootComposite" presStyleCnt="0"/>
      <dgm:spPr/>
    </dgm:pt>
    <dgm:pt modelId="{AACF4952-0986-46E9-89B6-7D466E171658}" type="pres">
      <dgm:prSet presAssocID="{CC562516-F55A-4007-865F-3A72421307DB}" presName="rootText" presStyleLbl="node2" presStyleIdx="2" presStyleCnt="3">
        <dgm:presLayoutVars>
          <dgm:chPref val="3"/>
        </dgm:presLayoutVars>
      </dgm:prSet>
      <dgm:spPr/>
    </dgm:pt>
    <dgm:pt modelId="{C098429A-B989-49B2-82BB-D0C9D5DC2B9B}" type="pres">
      <dgm:prSet presAssocID="{CC562516-F55A-4007-865F-3A72421307DB}" presName="rootConnector" presStyleLbl="node2" presStyleIdx="2" presStyleCnt="3"/>
      <dgm:spPr/>
    </dgm:pt>
    <dgm:pt modelId="{D1CB4E1B-BDDE-4DF9-8C75-8E7B31E9EA3E}" type="pres">
      <dgm:prSet presAssocID="{CC562516-F55A-4007-865F-3A72421307DB}" presName="hierChild4" presStyleCnt="0"/>
      <dgm:spPr/>
    </dgm:pt>
    <dgm:pt modelId="{F5F499A1-0BA8-4907-BEFF-9D228EB1D565}" type="pres">
      <dgm:prSet presAssocID="{59B08737-CFCB-4700-B8C2-78B3589640C8}" presName="Name37" presStyleLbl="parChTrans1D3" presStyleIdx="6" presStyleCnt="8"/>
      <dgm:spPr/>
    </dgm:pt>
    <dgm:pt modelId="{6CA41596-3707-46C3-B940-9707A5BBE2E7}" type="pres">
      <dgm:prSet presAssocID="{4DEDF043-602F-4874-9830-F363D05F40C9}" presName="hierRoot2" presStyleCnt="0">
        <dgm:presLayoutVars>
          <dgm:hierBranch val="init"/>
        </dgm:presLayoutVars>
      </dgm:prSet>
      <dgm:spPr/>
    </dgm:pt>
    <dgm:pt modelId="{D3CB9656-9B6A-4CF8-9BAB-2C9D6F767856}" type="pres">
      <dgm:prSet presAssocID="{4DEDF043-602F-4874-9830-F363D05F40C9}" presName="rootComposite" presStyleCnt="0"/>
      <dgm:spPr/>
    </dgm:pt>
    <dgm:pt modelId="{4DABAE5D-D855-4317-865C-7768E947CBC7}" type="pres">
      <dgm:prSet presAssocID="{4DEDF043-602F-4874-9830-F363D05F40C9}" presName="rootText" presStyleLbl="node3" presStyleIdx="6" presStyleCnt="8">
        <dgm:presLayoutVars>
          <dgm:chPref val="3"/>
        </dgm:presLayoutVars>
      </dgm:prSet>
      <dgm:spPr/>
    </dgm:pt>
    <dgm:pt modelId="{FF3EF5F0-060E-4DE8-8FA8-FE5B044615E5}" type="pres">
      <dgm:prSet presAssocID="{4DEDF043-602F-4874-9830-F363D05F40C9}" presName="rootConnector" presStyleLbl="node3" presStyleIdx="6" presStyleCnt="8"/>
      <dgm:spPr/>
    </dgm:pt>
    <dgm:pt modelId="{C03AFB49-78DB-4FC4-A680-E6D6F7698CF2}" type="pres">
      <dgm:prSet presAssocID="{4DEDF043-602F-4874-9830-F363D05F40C9}" presName="hierChild4" presStyleCnt="0"/>
      <dgm:spPr/>
    </dgm:pt>
    <dgm:pt modelId="{993CEDF8-B817-4368-8DA3-18EC93C3E82F}" type="pres">
      <dgm:prSet presAssocID="{4DEDF043-602F-4874-9830-F363D05F40C9}" presName="hierChild5" presStyleCnt="0"/>
      <dgm:spPr/>
    </dgm:pt>
    <dgm:pt modelId="{771371A9-1968-44BA-90DC-7DDE80E28674}" type="pres">
      <dgm:prSet presAssocID="{5C2BCBAC-B6BB-41D8-955B-6FA1F702654B}" presName="Name37" presStyleLbl="parChTrans1D3" presStyleIdx="7" presStyleCnt="8"/>
      <dgm:spPr/>
    </dgm:pt>
    <dgm:pt modelId="{706E97E4-E2C1-43FE-B130-99AD00C210D8}" type="pres">
      <dgm:prSet presAssocID="{2845FE5D-D8E2-42F2-8C06-D02C8D3F2B2C}" presName="hierRoot2" presStyleCnt="0">
        <dgm:presLayoutVars>
          <dgm:hierBranch val="init"/>
        </dgm:presLayoutVars>
      </dgm:prSet>
      <dgm:spPr/>
    </dgm:pt>
    <dgm:pt modelId="{0501ED8F-B4DC-4B07-B91C-328E3E95D478}" type="pres">
      <dgm:prSet presAssocID="{2845FE5D-D8E2-42F2-8C06-D02C8D3F2B2C}" presName="rootComposite" presStyleCnt="0"/>
      <dgm:spPr/>
    </dgm:pt>
    <dgm:pt modelId="{0F7EF17D-BF99-45FF-A46E-CBE438832EE6}" type="pres">
      <dgm:prSet presAssocID="{2845FE5D-D8E2-42F2-8C06-D02C8D3F2B2C}" presName="rootText" presStyleLbl="node3" presStyleIdx="7" presStyleCnt="8">
        <dgm:presLayoutVars>
          <dgm:chPref val="3"/>
        </dgm:presLayoutVars>
      </dgm:prSet>
      <dgm:spPr/>
    </dgm:pt>
    <dgm:pt modelId="{A1345404-0E95-429D-84EB-F39088974483}" type="pres">
      <dgm:prSet presAssocID="{2845FE5D-D8E2-42F2-8C06-D02C8D3F2B2C}" presName="rootConnector" presStyleLbl="node3" presStyleIdx="7" presStyleCnt="8"/>
      <dgm:spPr/>
    </dgm:pt>
    <dgm:pt modelId="{7685F7C9-A8A8-471B-B9D8-7F50AC22D298}" type="pres">
      <dgm:prSet presAssocID="{2845FE5D-D8E2-42F2-8C06-D02C8D3F2B2C}" presName="hierChild4" presStyleCnt="0"/>
      <dgm:spPr/>
    </dgm:pt>
    <dgm:pt modelId="{2A641603-D6F3-4A0F-A97E-292560564F32}" type="pres">
      <dgm:prSet presAssocID="{A820EE04-9124-443F-A731-DF658E13CCA1}" presName="Name37" presStyleLbl="parChTrans1D4" presStyleIdx="4" presStyleCnt="5"/>
      <dgm:spPr/>
    </dgm:pt>
    <dgm:pt modelId="{24330CB9-FE55-4DA7-B62A-D9745CFA6414}" type="pres">
      <dgm:prSet presAssocID="{12F55018-71E7-4C42-A7E5-A832CBA0A2C1}" presName="hierRoot2" presStyleCnt="0">
        <dgm:presLayoutVars>
          <dgm:hierBranch val="init"/>
        </dgm:presLayoutVars>
      </dgm:prSet>
      <dgm:spPr/>
    </dgm:pt>
    <dgm:pt modelId="{FBDE5CCD-976F-4789-97CF-3B24B04E05BC}" type="pres">
      <dgm:prSet presAssocID="{12F55018-71E7-4C42-A7E5-A832CBA0A2C1}" presName="rootComposite" presStyleCnt="0"/>
      <dgm:spPr/>
    </dgm:pt>
    <dgm:pt modelId="{4F72BDC8-A9BF-4E97-A398-4649982EC1EA}" type="pres">
      <dgm:prSet presAssocID="{12F55018-71E7-4C42-A7E5-A832CBA0A2C1}" presName="rootText" presStyleLbl="node4" presStyleIdx="4" presStyleCnt="5">
        <dgm:presLayoutVars>
          <dgm:chPref val="3"/>
        </dgm:presLayoutVars>
      </dgm:prSet>
      <dgm:spPr/>
    </dgm:pt>
    <dgm:pt modelId="{988319DB-C0D5-4C51-B3D3-4DEDE0E66A6B}" type="pres">
      <dgm:prSet presAssocID="{12F55018-71E7-4C42-A7E5-A832CBA0A2C1}" presName="rootConnector" presStyleLbl="node4" presStyleIdx="4" presStyleCnt="5"/>
      <dgm:spPr/>
    </dgm:pt>
    <dgm:pt modelId="{59DCADD9-F5CB-460A-A688-944B76FC5601}" type="pres">
      <dgm:prSet presAssocID="{12F55018-71E7-4C42-A7E5-A832CBA0A2C1}" presName="hierChild4" presStyleCnt="0"/>
      <dgm:spPr/>
    </dgm:pt>
    <dgm:pt modelId="{17903A25-695A-4DE4-BB9A-B612F3B2DE77}" type="pres">
      <dgm:prSet presAssocID="{12F55018-71E7-4C42-A7E5-A832CBA0A2C1}" presName="hierChild5" presStyleCnt="0"/>
      <dgm:spPr/>
    </dgm:pt>
    <dgm:pt modelId="{F50C3302-7563-4013-991A-42CD25D1D1E5}" type="pres">
      <dgm:prSet presAssocID="{2845FE5D-D8E2-42F2-8C06-D02C8D3F2B2C}" presName="hierChild5" presStyleCnt="0"/>
      <dgm:spPr/>
    </dgm:pt>
    <dgm:pt modelId="{9DF080C7-39ED-4585-B488-9FE6A1B32C0B}" type="pres">
      <dgm:prSet presAssocID="{CC562516-F55A-4007-865F-3A72421307DB}" presName="hierChild5" presStyleCnt="0"/>
      <dgm:spPr/>
    </dgm:pt>
    <dgm:pt modelId="{5F434970-C65A-4EC4-BE48-66EFDD7A2D62}" type="pres">
      <dgm:prSet presAssocID="{49F0AECB-AB5A-4A30-9CBE-A687EEC5ADD5}" presName="hierChild3" presStyleCnt="0"/>
      <dgm:spPr/>
    </dgm:pt>
  </dgm:ptLst>
  <dgm:cxnLst>
    <dgm:cxn modelId="{8C498A00-29FA-488B-94EF-F919BA681BDE}" type="presOf" srcId="{58E2B112-26D0-47C7-A359-8B63126C59A1}" destId="{996E03A8-6C28-458F-9C41-9F3C7CD09177}" srcOrd="0" destOrd="0" presId="urn:microsoft.com/office/officeart/2005/8/layout/orgChart1"/>
    <dgm:cxn modelId="{F142BB0F-7B9F-4D61-9956-E699BBC90F37}" type="presOf" srcId="{CF7E335F-0D0D-4AB6-AD8C-B2B464C8FF85}" destId="{D9290EC9-F5EA-41F1-AA0A-49DD97FAA49D}" srcOrd="1" destOrd="0" presId="urn:microsoft.com/office/officeart/2005/8/layout/orgChart1"/>
    <dgm:cxn modelId="{8C59C512-E112-4764-BFD8-7A1B29FEBA0D}" srcId="{FA01DC31-52FC-4BCF-BBC2-C7950536D6EC}" destId="{49F0AECB-AB5A-4A30-9CBE-A687EEC5ADD5}" srcOrd="0" destOrd="0" parTransId="{F45AB578-B2EA-45E6-9724-B725FE43B5AF}" sibTransId="{798BA3FA-8835-4512-9547-A7FC6C4D112F}"/>
    <dgm:cxn modelId="{F172A514-A58E-4EF4-9C15-1603F00F9FFD}" type="presOf" srcId="{90A58E82-C943-494D-8F22-02FD3901B3A3}" destId="{723FE782-9FB6-4F6D-BE02-6ADCBC95FC95}" srcOrd="0" destOrd="0" presId="urn:microsoft.com/office/officeart/2005/8/layout/orgChart1"/>
    <dgm:cxn modelId="{AC30E814-2CBA-4F60-BC88-10C684F52FA8}" type="presOf" srcId="{CC562516-F55A-4007-865F-3A72421307DB}" destId="{C098429A-B989-49B2-82BB-D0C9D5DC2B9B}" srcOrd="1" destOrd="0" presId="urn:microsoft.com/office/officeart/2005/8/layout/orgChart1"/>
    <dgm:cxn modelId="{593CEF14-E68D-4265-9334-1EBDED0F1055}" type="presOf" srcId="{2845FE5D-D8E2-42F2-8C06-D02C8D3F2B2C}" destId="{A1345404-0E95-429D-84EB-F39088974483}" srcOrd="1" destOrd="0" presId="urn:microsoft.com/office/officeart/2005/8/layout/orgChart1"/>
    <dgm:cxn modelId="{DEBAD116-7D5D-43D5-BDE0-3CEB8E496EBD}" type="presOf" srcId="{58E2B112-26D0-47C7-A359-8B63126C59A1}" destId="{D56D98B7-5EB2-498E-A850-4AF00CA97AD5}" srcOrd="1" destOrd="0" presId="urn:microsoft.com/office/officeart/2005/8/layout/orgChart1"/>
    <dgm:cxn modelId="{4843D918-4647-4768-8C2F-8A5D9C75BA98}" type="presOf" srcId="{1BEDD84F-B52E-4419-A6CB-69805C1A4120}" destId="{B7566CB7-FB2C-4D5B-B7DF-49F25FF5D2DF}" srcOrd="0" destOrd="0" presId="urn:microsoft.com/office/officeart/2005/8/layout/orgChart1"/>
    <dgm:cxn modelId="{5D27481A-B6FB-4DD7-B8F5-6CEC1330D718}" type="presOf" srcId="{7CC0F25A-733E-43A3-9DF1-BA329FF35EE7}" destId="{94A785EC-9A9D-409E-B575-5407BF5F5641}" srcOrd="0" destOrd="0" presId="urn:microsoft.com/office/officeart/2005/8/layout/orgChart1"/>
    <dgm:cxn modelId="{0446451B-FBAE-4A43-90D4-FC4712BBF73C}" type="presOf" srcId="{28F82DBC-BEC8-4FD4-8CAE-DE0CFD79F8B9}" destId="{59E7064C-C980-4D88-991E-6F01CFFDD57A}" srcOrd="0" destOrd="0" presId="urn:microsoft.com/office/officeart/2005/8/layout/orgChart1"/>
    <dgm:cxn modelId="{A93DD11C-FE4B-4E18-8BCC-10DAF323EDD3}" type="presOf" srcId="{421E6B3C-6C77-4684-AF3F-209C59EFF4D6}" destId="{0CFC0041-32B9-4787-BCFD-545F2383DB06}" srcOrd="1" destOrd="0" presId="urn:microsoft.com/office/officeart/2005/8/layout/orgChart1"/>
    <dgm:cxn modelId="{AEA6CC1F-CE7A-45D3-A614-5593286C616D}" srcId="{2324150E-C528-4F4A-978F-551013C32472}" destId="{58E2B112-26D0-47C7-A359-8B63126C59A1}" srcOrd="3" destOrd="0" parTransId="{1BEDD84F-B52E-4419-A6CB-69805C1A4120}" sibTransId="{429E7785-652B-46C6-A988-8164F65E3521}"/>
    <dgm:cxn modelId="{68263120-E0B0-4370-97A5-F1998B9446E2}" srcId="{CF7E335F-0D0D-4AB6-AD8C-B2B464C8FF85}" destId="{28F82DBC-BEC8-4FD4-8CAE-DE0CFD79F8B9}" srcOrd="1" destOrd="0" parTransId="{0B86C1B0-5704-42C4-ABA0-45B5F43F2111}" sibTransId="{D88EF55F-D3E9-42F7-9A0C-08F71320A968}"/>
    <dgm:cxn modelId="{B0052121-2B4E-4FD5-A5B5-EAEB9BDFF734}" type="presOf" srcId="{A820EE04-9124-443F-A731-DF658E13CCA1}" destId="{2A641603-D6F3-4A0F-A97E-292560564F32}" srcOrd="0" destOrd="0" presId="urn:microsoft.com/office/officeart/2005/8/layout/orgChart1"/>
    <dgm:cxn modelId="{4699CA23-5BCC-4C81-96B8-E2072BDEA35F}" srcId="{CF7E335F-0D0D-4AB6-AD8C-B2B464C8FF85}" destId="{7CC0F25A-733E-43A3-9DF1-BA329FF35EE7}" srcOrd="0" destOrd="0" parTransId="{D23BCC4E-DD79-4588-BC6A-533D9C8D06A8}" sibTransId="{33773C40-CCB2-40B4-8B39-E2486F29B410}"/>
    <dgm:cxn modelId="{334C1226-5004-471D-9489-D916F83D6DEB}" type="presOf" srcId="{12F55018-71E7-4C42-A7E5-A832CBA0A2C1}" destId="{4F72BDC8-A9BF-4E97-A398-4649982EC1EA}" srcOrd="0" destOrd="0" presId="urn:microsoft.com/office/officeart/2005/8/layout/orgChart1"/>
    <dgm:cxn modelId="{69EF9728-002A-472D-9166-41D89EBBCC8F}" type="presOf" srcId="{910BD040-A380-4F21-8CC3-4EB8749E401D}" destId="{20B6B5E3-33D4-48DC-8E75-5ED7828EDBEC}" srcOrd="0" destOrd="0" presId="urn:microsoft.com/office/officeart/2005/8/layout/orgChart1"/>
    <dgm:cxn modelId="{0076612B-418B-425A-861E-B6C53A1E8098}" srcId="{CC562516-F55A-4007-865F-3A72421307DB}" destId="{2845FE5D-D8E2-42F2-8C06-D02C8D3F2B2C}" srcOrd="1" destOrd="0" parTransId="{5C2BCBAC-B6BB-41D8-955B-6FA1F702654B}" sibTransId="{1348C0C4-8E2B-422B-8D42-E42DA84617C4}"/>
    <dgm:cxn modelId="{C2FE1B2C-3DFF-47C8-8ECA-008A26FCA768}" type="presOf" srcId="{DB986456-0E17-471F-9D33-64E973850DCA}" destId="{15508782-D2AC-4478-9C8D-86AE72B38E8E}" srcOrd="1" destOrd="0" presId="urn:microsoft.com/office/officeart/2005/8/layout/orgChart1"/>
    <dgm:cxn modelId="{197E212F-371D-4A40-BE6C-152588C65113}" type="presOf" srcId="{E05DC18E-EC08-4521-9430-F6A2BA79C990}" destId="{228B2F18-627C-4897-9B14-EBBAD371ECF2}" srcOrd="0" destOrd="0" presId="urn:microsoft.com/office/officeart/2005/8/layout/orgChart1"/>
    <dgm:cxn modelId="{84421230-B707-4F8F-8230-4FBDED78586F}" type="presOf" srcId="{5C2BCBAC-B6BB-41D8-955B-6FA1F702654B}" destId="{771371A9-1968-44BA-90DC-7DDE80E28674}" srcOrd="0" destOrd="0" presId="urn:microsoft.com/office/officeart/2005/8/layout/orgChart1"/>
    <dgm:cxn modelId="{7AF09D30-2CC3-47CE-B662-13719432E1D3}" srcId="{28F82DBC-BEC8-4FD4-8CAE-DE0CFD79F8B9}" destId="{9FDCDAC6-EAE7-4713-A8EB-B9BAFC11113C}" srcOrd="0" destOrd="0" parTransId="{71B0B779-8C12-4DDB-99E5-04BC279D4652}" sibTransId="{FF7F01CA-571F-4150-969C-2442D0D68C8E}"/>
    <dgm:cxn modelId="{199F0333-185B-4416-871F-08732695F071}" type="presOf" srcId="{D23BCC4E-DD79-4588-BC6A-533D9C8D06A8}" destId="{41B143A3-6A0E-48ED-B580-8EAC897AE10A}" srcOrd="0" destOrd="0" presId="urn:microsoft.com/office/officeart/2005/8/layout/orgChart1"/>
    <dgm:cxn modelId="{5D2C9D35-151E-40FC-9D57-D72372C14167}" type="presOf" srcId="{49F0AECB-AB5A-4A30-9CBE-A687EEC5ADD5}" destId="{6AF75023-BA93-4FB6-A05E-FF1B5066153E}" srcOrd="1" destOrd="0" presId="urn:microsoft.com/office/officeart/2005/8/layout/orgChart1"/>
    <dgm:cxn modelId="{ED33973B-3C6C-4A73-8849-07E92A45CF99}" srcId="{49F0AECB-AB5A-4A30-9CBE-A687EEC5ADD5}" destId="{CC562516-F55A-4007-865F-3A72421307DB}" srcOrd="2" destOrd="0" parTransId="{0552BEF0-895A-4D3C-976C-BCC8B65FE7D3}" sibTransId="{EDEE0122-8108-48D2-B091-832E2042F466}"/>
    <dgm:cxn modelId="{B5AC453C-C370-47F6-87BA-D9B80C3B09C4}" type="presOf" srcId="{909EDCE6-0889-4C64-9460-B2D3F45835E3}" destId="{1FBA2001-FCD8-4B76-9FF0-3B60C6115D3C}" srcOrd="0" destOrd="0" presId="urn:microsoft.com/office/officeart/2005/8/layout/orgChart1"/>
    <dgm:cxn modelId="{5B373B40-194C-4E97-97D0-17FFE5A97A80}" type="presOf" srcId="{7CC0F25A-733E-43A3-9DF1-BA329FF35EE7}" destId="{AC4AA7C3-999A-4109-8DDD-B7D367B80DBA}" srcOrd="1" destOrd="0" presId="urn:microsoft.com/office/officeart/2005/8/layout/orgChart1"/>
    <dgm:cxn modelId="{5662F05C-16B6-41F2-B443-5FD624A7EDAF}" type="presOf" srcId="{E05DC18E-EC08-4521-9430-F6A2BA79C990}" destId="{C528FA1D-9BFA-4191-9D13-1B038193F336}" srcOrd="1" destOrd="0" presId="urn:microsoft.com/office/officeart/2005/8/layout/orgChart1"/>
    <dgm:cxn modelId="{C945F560-994A-4B9F-947C-C22CF1E2FA79}" srcId="{421E6B3C-6C77-4684-AF3F-209C59EFF4D6}" destId="{E05DC18E-EC08-4521-9430-F6A2BA79C990}" srcOrd="0" destOrd="0" parTransId="{67D2615F-A820-490F-B678-8F8BE6E151FC}" sibTransId="{02D0257C-4451-4F7D-B259-6760EDBDFC6A}"/>
    <dgm:cxn modelId="{D9088046-0FFF-4386-9243-C0CB87C9EFCE}" type="presOf" srcId="{12F55018-71E7-4C42-A7E5-A832CBA0A2C1}" destId="{988319DB-C0D5-4C51-B3D3-4DEDE0E66A6B}" srcOrd="1" destOrd="0" presId="urn:microsoft.com/office/officeart/2005/8/layout/orgChart1"/>
    <dgm:cxn modelId="{2B90AB46-361C-480A-A629-086942F3800C}" type="presOf" srcId="{59B08737-CFCB-4700-B8C2-78B3589640C8}" destId="{F5F499A1-0BA8-4907-BEFF-9D228EB1D565}" srcOrd="0" destOrd="0" presId="urn:microsoft.com/office/officeart/2005/8/layout/orgChart1"/>
    <dgm:cxn modelId="{039A2647-9F23-4253-ACBC-67BD6108198F}" type="presOf" srcId="{0552BEF0-895A-4D3C-976C-BCC8B65FE7D3}" destId="{9925ED6C-4255-421E-8D03-2E1C4F7766A9}" srcOrd="0" destOrd="0" presId="urn:microsoft.com/office/officeart/2005/8/layout/orgChart1"/>
    <dgm:cxn modelId="{D4CA8B47-B321-4043-AF7E-13008CF00E16}" srcId="{49F0AECB-AB5A-4A30-9CBE-A687EEC5ADD5}" destId="{2324150E-C528-4F4A-978F-551013C32472}" srcOrd="0" destOrd="0" parTransId="{910BD040-A380-4F21-8CC3-4EB8749E401D}" sibTransId="{FEC8DEC9-2532-4612-9C7D-3B71497E7CC5}"/>
    <dgm:cxn modelId="{2A1FBA4A-D14B-4379-8979-7C124049EF52}" srcId="{2324150E-C528-4F4A-978F-551013C32472}" destId="{60FD8927-CCB7-4D43-B598-1E4E7835D836}" srcOrd="1" destOrd="0" parTransId="{915C8B9F-20AD-472D-B5BE-059D33E93456}" sibTransId="{784D2340-A0BB-4CE3-B7FE-19FC792A8E80}"/>
    <dgm:cxn modelId="{DF4E8B6B-7C95-4D76-A582-FCEFA92A2F1F}" type="presOf" srcId="{CC562516-F55A-4007-865F-3A72421307DB}" destId="{AACF4952-0986-46E9-89B6-7D466E171658}" srcOrd="0" destOrd="0" presId="urn:microsoft.com/office/officeart/2005/8/layout/orgChart1"/>
    <dgm:cxn modelId="{C9ECCE6C-7622-4D56-9355-D9BF71050DF5}" srcId="{49F0AECB-AB5A-4A30-9CBE-A687EEC5ADD5}" destId="{CF7E335F-0D0D-4AB6-AD8C-B2B464C8FF85}" srcOrd="1" destOrd="0" parTransId="{909EDCE6-0889-4C64-9460-B2D3F45835E3}" sibTransId="{043AD6A2-EF54-4514-84CC-E6E5F52F704E}"/>
    <dgm:cxn modelId="{B373AE6D-FF95-4688-B347-060CB9442E43}" type="presOf" srcId="{90A58E82-C943-494D-8F22-02FD3901B3A3}" destId="{E638211F-A8F4-4214-A1DA-1B9375D74A04}" srcOrd="1" destOrd="0" presId="urn:microsoft.com/office/officeart/2005/8/layout/orgChart1"/>
    <dgm:cxn modelId="{492EBA6F-9DCB-49C2-AA9F-9CBC9272B5D4}" type="presOf" srcId="{2324150E-C528-4F4A-978F-551013C32472}" destId="{3531FE88-ED62-4600-8A1D-A9F050AB5FB5}" srcOrd="0" destOrd="0" presId="urn:microsoft.com/office/officeart/2005/8/layout/orgChart1"/>
    <dgm:cxn modelId="{BBB2BD72-E486-4A05-80A3-D3B685351042}" type="presOf" srcId="{CF7E335F-0D0D-4AB6-AD8C-B2B464C8FF85}" destId="{B0086B41-61C1-415B-836B-1E0386E16421}" srcOrd="0" destOrd="0" presId="urn:microsoft.com/office/officeart/2005/8/layout/orgChart1"/>
    <dgm:cxn modelId="{D6231355-9D94-43F4-9147-EF6BAEA50484}" srcId="{2324150E-C528-4F4A-978F-551013C32472}" destId="{421E6B3C-6C77-4684-AF3F-209C59EFF4D6}" srcOrd="0" destOrd="0" parTransId="{08EC3A17-138B-45D9-BD33-8CB3366DCF66}" sibTransId="{2ABDFD71-EF0D-489C-B023-DC1072AE4F46}"/>
    <dgm:cxn modelId="{8439EA77-D70E-4422-9FEA-270890BD85A6}" type="presOf" srcId="{99616B25-5D0E-40DF-89E9-2ADD08A98F86}" destId="{546F3AFA-3376-46FC-847F-B1402F3933FA}" srcOrd="0" destOrd="0" presId="urn:microsoft.com/office/officeart/2005/8/layout/orgChart1"/>
    <dgm:cxn modelId="{98854B58-42CB-40B8-8B31-EE356D71338F}" srcId="{CC562516-F55A-4007-865F-3A72421307DB}" destId="{4DEDF043-602F-4874-9830-F363D05F40C9}" srcOrd="0" destOrd="0" parTransId="{59B08737-CFCB-4700-B8C2-78B3589640C8}" sibTransId="{13C3C67E-29D8-4AD0-92E3-9CF6EF39A66A}"/>
    <dgm:cxn modelId="{14D7CF7B-B13B-46CA-8280-16B9FA4B0844}" type="presOf" srcId="{67D2615F-A820-490F-B678-8F8BE6E151FC}" destId="{87B1AE3A-5850-4F0B-9629-7A927FD9911B}" srcOrd="0" destOrd="0" presId="urn:microsoft.com/office/officeart/2005/8/layout/orgChart1"/>
    <dgm:cxn modelId="{84DEF983-4F9A-43E0-9231-DD4F3FB28B9F}" type="presOf" srcId="{421E6B3C-6C77-4684-AF3F-209C59EFF4D6}" destId="{960D0B9A-1866-4F41-828B-1B216B47862A}" srcOrd="0" destOrd="0" presId="urn:microsoft.com/office/officeart/2005/8/layout/orgChart1"/>
    <dgm:cxn modelId="{DB01F189-F8DC-46D5-9F3B-0B7692A7C61E}" type="presOf" srcId="{DB986456-0E17-471F-9D33-64E973850DCA}" destId="{059E95BA-F23C-4A47-97FD-9A37EF446DFA}" srcOrd="0" destOrd="0" presId="urn:microsoft.com/office/officeart/2005/8/layout/orgChart1"/>
    <dgm:cxn modelId="{AF05448A-DCF2-40CA-8D00-BFAB6FA98E52}" type="presOf" srcId="{49F0AECB-AB5A-4A30-9CBE-A687EEC5ADD5}" destId="{E52EDEFA-C0E5-4AE2-87BF-F220350AF984}" srcOrd="0" destOrd="0" presId="urn:microsoft.com/office/officeart/2005/8/layout/orgChart1"/>
    <dgm:cxn modelId="{0E43738E-D023-4E49-A8F2-398AC684117B}" srcId="{90A58E82-C943-494D-8F22-02FD3901B3A3}" destId="{DB986456-0E17-471F-9D33-64E973850DCA}" srcOrd="0" destOrd="0" parTransId="{1ABD1A55-E21F-45C3-8017-B43A2ABB48D1}" sibTransId="{B1CC9CE0-607E-4AB0-A55E-DE3930B0DB18}"/>
    <dgm:cxn modelId="{BBDEF78E-58F7-4EF4-8101-8912B96A741A}" srcId="{2845FE5D-D8E2-42F2-8C06-D02C8D3F2B2C}" destId="{12F55018-71E7-4C42-A7E5-A832CBA0A2C1}" srcOrd="0" destOrd="0" parTransId="{A820EE04-9124-443F-A731-DF658E13CCA1}" sibTransId="{A5514E99-708B-45B4-AD60-8234DCFADE22}"/>
    <dgm:cxn modelId="{E56CC99B-B7B5-42B8-AFF1-7B91E7BA35BD}" type="presOf" srcId="{99616B25-5D0E-40DF-89E9-2ADD08A98F86}" destId="{8C429097-4528-4CFB-9ED9-519AB06BF2A6}" srcOrd="1" destOrd="0" presId="urn:microsoft.com/office/officeart/2005/8/layout/orgChart1"/>
    <dgm:cxn modelId="{642366A2-55E0-49CB-A141-0E9448DF1E95}" type="presOf" srcId="{1ABD1A55-E21F-45C3-8017-B43A2ABB48D1}" destId="{F0C72DD1-AAC2-45F7-B3A0-FF8E74DA30F3}" srcOrd="0" destOrd="0" presId="urn:microsoft.com/office/officeart/2005/8/layout/orgChart1"/>
    <dgm:cxn modelId="{71EF47A5-8576-4CDA-BA67-51153B5D5AD0}" type="presOf" srcId="{9FDCDAC6-EAE7-4713-A8EB-B9BAFC11113C}" destId="{93F8D22C-1BEE-4D3B-8D9F-6DE227E65330}" srcOrd="0" destOrd="0" presId="urn:microsoft.com/office/officeart/2005/8/layout/orgChart1"/>
    <dgm:cxn modelId="{F7FFDFA6-0BDA-4855-A9F7-96C511EF3836}" srcId="{58E2B112-26D0-47C7-A359-8B63126C59A1}" destId="{99616B25-5D0E-40DF-89E9-2ADD08A98F86}" srcOrd="0" destOrd="0" parTransId="{2C353331-A1D2-4EB0-9534-8A286686E39D}" sibTransId="{20E15009-05E2-4FD7-88F6-FA618DA513F6}"/>
    <dgm:cxn modelId="{601E06A7-8BED-485A-B9D2-6AF32563F3FF}" type="presOf" srcId="{71B0B779-8C12-4DDB-99E5-04BC279D4652}" destId="{85DFE24B-D3C8-46C7-8319-4CEA1E2EF9FC}" srcOrd="0" destOrd="0" presId="urn:microsoft.com/office/officeart/2005/8/layout/orgChart1"/>
    <dgm:cxn modelId="{9F1A78AC-1A72-4541-99AB-2722CA680F11}" type="presOf" srcId="{28F82DBC-BEC8-4FD4-8CAE-DE0CFD79F8B9}" destId="{AD81EC1D-5E43-48FA-84DD-61496BED0D2D}" srcOrd="1" destOrd="0" presId="urn:microsoft.com/office/officeart/2005/8/layout/orgChart1"/>
    <dgm:cxn modelId="{A5AB66AF-0A9F-4BA8-B76E-DF073DCF38EC}" type="presOf" srcId="{4DEDF043-602F-4874-9830-F363D05F40C9}" destId="{4DABAE5D-D855-4317-865C-7768E947CBC7}" srcOrd="0" destOrd="0" presId="urn:microsoft.com/office/officeart/2005/8/layout/orgChart1"/>
    <dgm:cxn modelId="{E2310DB0-B17D-4BD9-85C4-CA708F65653C}" type="presOf" srcId="{4DEDF043-602F-4874-9830-F363D05F40C9}" destId="{FF3EF5F0-060E-4DE8-8FA8-FE5B044615E5}" srcOrd="1" destOrd="0" presId="urn:microsoft.com/office/officeart/2005/8/layout/orgChart1"/>
    <dgm:cxn modelId="{C53D46B9-A9B4-4D27-8758-167AF1B28BA5}" type="presOf" srcId="{60FD8927-CCB7-4D43-B598-1E4E7835D836}" destId="{887047A1-52AB-42C4-952A-28C2665C0722}" srcOrd="1" destOrd="0" presId="urn:microsoft.com/office/officeart/2005/8/layout/orgChart1"/>
    <dgm:cxn modelId="{DE84CFBB-5CE3-4D08-9621-F22BCD712B1E}" type="presOf" srcId="{2324150E-C528-4F4A-978F-551013C32472}" destId="{EEC8F6C8-C089-4145-8837-5DFA28B6469F}" srcOrd="1" destOrd="0" presId="urn:microsoft.com/office/officeart/2005/8/layout/orgChart1"/>
    <dgm:cxn modelId="{F116A0BD-6EAF-4A31-BD9F-588BB43276C6}" srcId="{2324150E-C528-4F4A-978F-551013C32472}" destId="{90A58E82-C943-494D-8F22-02FD3901B3A3}" srcOrd="2" destOrd="0" parTransId="{F9C83011-08EE-42F0-8081-A0D9AA1CAD46}" sibTransId="{4A94B9BF-58AE-4886-8B53-6720190FEC6A}"/>
    <dgm:cxn modelId="{10C7C6C1-A69E-4754-8CAE-3B2AAEEC42BC}" type="presOf" srcId="{0B86C1B0-5704-42C4-ABA0-45B5F43F2111}" destId="{33B78F03-1634-43E3-8FFE-9E51CE7699C1}" srcOrd="0" destOrd="0" presId="urn:microsoft.com/office/officeart/2005/8/layout/orgChart1"/>
    <dgm:cxn modelId="{F89EC0C3-899D-46AD-8A21-A49436E138C1}" type="presOf" srcId="{FA01DC31-52FC-4BCF-BBC2-C7950536D6EC}" destId="{8400B4EF-42CB-4D82-98C9-97B7B2C535AA}" srcOrd="0" destOrd="0" presId="urn:microsoft.com/office/officeart/2005/8/layout/orgChart1"/>
    <dgm:cxn modelId="{8B61BEC4-2CE3-4D2A-82B7-0F3BBBD65FF1}" type="presOf" srcId="{2C353331-A1D2-4EB0-9534-8A286686E39D}" destId="{548F4A3A-40BB-473F-BC17-55C2C4DD4A2A}" srcOrd="0" destOrd="0" presId="urn:microsoft.com/office/officeart/2005/8/layout/orgChart1"/>
    <dgm:cxn modelId="{F81AEAD5-2609-4FC3-A0B3-8546415DBFDA}" type="presOf" srcId="{60FD8927-CCB7-4D43-B598-1E4E7835D836}" destId="{FD929E28-14D8-4A9C-8657-86AD7449324D}" srcOrd="0" destOrd="0" presId="urn:microsoft.com/office/officeart/2005/8/layout/orgChart1"/>
    <dgm:cxn modelId="{1B8A15DE-3B41-4B9E-ADB1-4347D55EEFBF}" type="presOf" srcId="{9FDCDAC6-EAE7-4713-A8EB-B9BAFC11113C}" destId="{F97175D8-5B80-4174-B12E-9815F3E3627C}" srcOrd="1" destOrd="0" presId="urn:microsoft.com/office/officeart/2005/8/layout/orgChart1"/>
    <dgm:cxn modelId="{7E8813E5-4E1E-461C-8AA9-8A082F49614A}" type="presOf" srcId="{915C8B9F-20AD-472D-B5BE-059D33E93456}" destId="{D98E1B66-4B0A-41B1-92E8-D23A5511942A}" srcOrd="0" destOrd="0" presId="urn:microsoft.com/office/officeart/2005/8/layout/orgChart1"/>
    <dgm:cxn modelId="{F42B81E5-2C6C-4CC1-AC6E-AEA92815A301}" type="presOf" srcId="{08EC3A17-138B-45D9-BD33-8CB3366DCF66}" destId="{A9858FD8-2C32-472F-B241-C385F7C07A2F}" srcOrd="0" destOrd="0" presId="urn:microsoft.com/office/officeart/2005/8/layout/orgChart1"/>
    <dgm:cxn modelId="{B03BEDE9-C7A7-48F6-9207-11B49CEE3353}" type="presOf" srcId="{2845FE5D-D8E2-42F2-8C06-D02C8D3F2B2C}" destId="{0F7EF17D-BF99-45FF-A46E-CBE438832EE6}" srcOrd="0" destOrd="0" presId="urn:microsoft.com/office/officeart/2005/8/layout/orgChart1"/>
    <dgm:cxn modelId="{5133F1FE-B33C-4480-9EDE-587E66FA29EC}" type="presOf" srcId="{F9C83011-08EE-42F0-8081-A0D9AA1CAD46}" destId="{650D8256-5CC4-49E9-B8E8-CA31F008CC39}" srcOrd="0" destOrd="0" presId="urn:microsoft.com/office/officeart/2005/8/layout/orgChart1"/>
    <dgm:cxn modelId="{11CF8AB5-93BA-42E9-8B8E-9D37695B7E27}" type="presParOf" srcId="{8400B4EF-42CB-4D82-98C9-97B7B2C535AA}" destId="{702334F3-711F-48E9-B9B4-76D238ED2C8E}" srcOrd="0" destOrd="0" presId="urn:microsoft.com/office/officeart/2005/8/layout/orgChart1"/>
    <dgm:cxn modelId="{9122E4FB-B6CC-4044-A1DC-FBC020897206}" type="presParOf" srcId="{702334F3-711F-48E9-B9B4-76D238ED2C8E}" destId="{D23EB846-5192-4C9F-9098-12BEEBC71652}" srcOrd="0" destOrd="0" presId="urn:microsoft.com/office/officeart/2005/8/layout/orgChart1"/>
    <dgm:cxn modelId="{9F6616AF-1FD4-40D6-9C5A-F704FF6FF59F}" type="presParOf" srcId="{D23EB846-5192-4C9F-9098-12BEEBC71652}" destId="{E52EDEFA-C0E5-4AE2-87BF-F220350AF984}" srcOrd="0" destOrd="0" presId="urn:microsoft.com/office/officeart/2005/8/layout/orgChart1"/>
    <dgm:cxn modelId="{55404AFC-A3F4-493A-8731-24FE1EBCBF2D}" type="presParOf" srcId="{D23EB846-5192-4C9F-9098-12BEEBC71652}" destId="{6AF75023-BA93-4FB6-A05E-FF1B5066153E}" srcOrd="1" destOrd="0" presId="urn:microsoft.com/office/officeart/2005/8/layout/orgChart1"/>
    <dgm:cxn modelId="{578755D1-D6D1-4E11-984C-2B69AAECAE61}" type="presParOf" srcId="{702334F3-711F-48E9-B9B4-76D238ED2C8E}" destId="{C00AC2C0-DD7E-4CAD-A5A8-9C03D69D2C90}" srcOrd="1" destOrd="0" presId="urn:microsoft.com/office/officeart/2005/8/layout/orgChart1"/>
    <dgm:cxn modelId="{08EB36F1-DBC1-4147-B34F-ABCDB52DD13A}" type="presParOf" srcId="{C00AC2C0-DD7E-4CAD-A5A8-9C03D69D2C90}" destId="{20B6B5E3-33D4-48DC-8E75-5ED7828EDBEC}" srcOrd="0" destOrd="0" presId="urn:microsoft.com/office/officeart/2005/8/layout/orgChart1"/>
    <dgm:cxn modelId="{2FA68005-08C1-498B-8D70-AFA1DAED0054}" type="presParOf" srcId="{C00AC2C0-DD7E-4CAD-A5A8-9C03D69D2C90}" destId="{6B1C4A8F-6425-4B5E-B8AC-2D30D71883C6}" srcOrd="1" destOrd="0" presId="urn:microsoft.com/office/officeart/2005/8/layout/orgChart1"/>
    <dgm:cxn modelId="{40441EAE-1AA2-424E-8C10-B3F7D7B9BA9A}" type="presParOf" srcId="{6B1C4A8F-6425-4B5E-B8AC-2D30D71883C6}" destId="{4210F05E-4984-4B5D-BCC7-F78EFC48CAC1}" srcOrd="0" destOrd="0" presId="urn:microsoft.com/office/officeart/2005/8/layout/orgChart1"/>
    <dgm:cxn modelId="{2D2D8549-2CA7-4BA9-AB01-A21FCB067AAC}" type="presParOf" srcId="{4210F05E-4984-4B5D-BCC7-F78EFC48CAC1}" destId="{3531FE88-ED62-4600-8A1D-A9F050AB5FB5}" srcOrd="0" destOrd="0" presId="urn:microsoft.com/office/officeart/2005/8/layout/orgChart1"/>
    <dgm:cxn modelId="{B9AD04A1-BBAE-4653-B479-6C3330DD8FD3}" type="presParOf" srcId="{4210F05E-4984-4B5D-BCC7-F78EFC48CAC1}" destId="{EEC8F6C8-C089-4145-8837-5DFA28B6469F}" srcOrd="1" destOrd="0" presId="urn:microsoft.com/office/officeart/2005/8/layout/orgChart1"/>
    <dgm:cxn modelId="{DB1C1032-D0D7-477E-ACEC-9B46B9E2FEA5}" type="presParOf" srcId="{6B1C4A8F-6425-4B5E-B8AC-2D30D71883C6}" destId="{C7B8A57F-C69E-4543-989C-A67111AA93F1}" srcOrd="1" destOrd="0" presId="urn:microsoft.com/office/officeart/2005/8/layout/orgChart1"/>
    <dgm:cxn modelId="{E6DA7116-05B0-4795-A8C0-73794744EE4C}" type="presParOf" srcId="{C7B8A57F-C69E-4543-989C-A67111AA93F1}" destId="{A9858FD8-2C32-472F-B241-C385F7C07A2F}" srcOrd="0" destOrd="0" presId="urn:microsoft.com/office/officeart/2005/8/layout/orgChart1"/>
    <dgm:cxn modelId="{B7BCA29C-05CD-4E15-9E5E-C82B97CE9CA3}" type="presParOf" srcId="{C7B8A57F-C69E-4543-989C-A67111AA93F1}" destId="{BAA1B3E8-239C-4064-918E-FABCFC77F2FD}" srcOrd="1" destOrd="0" presId="urn:microsoft.com/office/officeart/2005/8/layout/orgChart1"/>
    <dgm:cxn modelId="{8BBFC85A-350D-4843-86AC-75AD6C9E8059}" type="presParOf" srcId="{BAA1B3E8-239C-4064-918E-FABCFC77F2FD}" destId="{9DB2C19A-789E-4F59-B3B4-857ADBBAA54B}" srcOrd="0" destOrd="0" presId="urn:microsoft.com/office/officeart/2005/8/layout/orgChart1"/>
    <dgm:cxn modelId="{3E24DFF2-2DC3-43CE-BF32-03854187BADB}" type="presParOf" srcId="{9DB2C19A-789E-4F59-B3B4-857ADBBAA54B}" destId="{960D0B9A-1866-4F41-828B-1B216B47862A}" srcOrd="0" destOrd="0" presId="urn:microsoft.com/office/officeart/2005/8/layout/orgChart1"/>
    <dgm:cxn modelId="{19653916-4955-4957-A707-C98A6C81B572}" type="presParOf" srcId="{9DB2C19A-789E-4F59-B3B4-857ADBBAA54B}" destId="{0CFC0041-32B9-4787-BCFD-545F2383DB06}" srcOrd="1" destOrd="0" presId="urn:microsoft.com/office/officeart/2005/8/layout/orgChart1"/>
    <dgm:cxn modelId="{2E20CE88-7D79-4A45-A730-4CABECC2C44B}" type="presParOf" srcId="{BAA1B3E8-239C-4064-918E-FABCFC77F2FD}" destId="{87E918E1-2037-46FD-9B22-B9A5136A8252}" srcOrd="1" destOrd="0" presId="urn:microsoft.com/office/officeart/2005/8/layout/orgChart1"/>
    <dgm:cxn modelId="{63271DB9-A2D8-4DA3-A400-0EC732EA3A93}" type="presParOf" srcId="{87E918E1-2037-46FD-9B22-B9A5136A8252}" destId="{87B1AE3A-5850-4F0B-9629-7A927FD9911B}" srcOrd="0" destOrd="0" presId="urn:microsoft.com/office/officeart/2005/8/layout/orgChart1"/>
    <dgm:cxn modelId="{11ABA1F5-16BD-4205-801B-BDA9721005E1}" type="presParOf" srcId="{87E918E1-2037-46FD-9B22-B9A5136A8252}" destId="{4028A0EE-4445-4389-9A64-FFD765156A35}" srcOrd="1" destOrd="0" presId="urn:microsoft.com/office/officeart/2005/8/layout/orgChart1"/>
    <dgm:cxn modelId="{78119F08-292B-4A65-8BAD-6DE93B1CE805}" type="presParOf" srcId="{4028A0EE-4445-4389-9A64-FFD765156A35}" destId="{3B504C3D-7C86-45DA-97A8-A9EF789A152E}" srcOrd="0" destOrd="0" presId="urn:microsoft.com/office/officeart/2005/8/layout/orgChart1"/>
    <dgm:cxn modelId="{E6D2C171-2CE3-4BBE-99EE-E77FE8D1F3BC}" type="presParOf" srcId="{3B504C3D-7C86-45DA-97A8-A9EF789A152E}" destId="{228B2F18-627C-4897-9B14-EBBAD371ECF2}" srcOrd="0" destOrd="0" presId="urn:microsoft.com/office/officeart/2005/8/layout/orgChart1"/>
    <dgm:cxn modelId="{0300526F-91D7-45AB-84EE-5A9394047FF8}" type="presParOf" srcId="{3B504C3D-7C86-45DA-97A8-A9EF789A152E}" destId="{C528FA1D-9BFA-4191-9D13-1B038193F336}" srcOrd="1" destOrd="0" presId="urn:microsoft.com/office/officeart/2005/8/layout/orgChart1"/>
    <dgm:cxn modelId="{0590CEAB-D648-4B02-B84B-6E9EA4828F3C}" type="presParOf" srcId="{4028A0EE-4445-4389-9A64-FFD765156A35}" destId="{41376317-D900-4706-A349-B1B3902345BD}" srcOrd="1" destOrd="0" presId="urn:microsoft.com/office/officeart/2005/8/layout/orgChart1"/>
    <dgm:cxn modelId="{0FCDE342-892A-404E-A38F-01DF5F3CB217}" type="presParOf" srcId="{4028A0EE-4445-4389-9A64-FFD765156A35}" destId="{16803B84-3F58-43CB-974D-6C836BBAE43F}" srcOrd="2" destOrd="0" presId="urn:microsoft.com/office/officeart/2005/8/layout/orgChart1"/>
    <dgm:cxn modelId="{4024B486-0335-49B2-89D7-438FC30B1429}" type="presParOf" srcId="{BAA1B3E8-239C-4064-918E-FABCFC77F2FD}" destId="{9F13BFFC-AB30-486D-BDBB-1E49C79E5384}" srcOrd="2" destOrd="0" presId="urn:microsoft.com/office/officeart/2005/8/layout/orgChart1"/>
    <dgm:cxn modelId="{B91EA709-8967-464F-ADEF-211DEFB0C694}" type="presParOf" srcId="{C7B8A57F-C69E-4543-989C-A67111AA93F1}" destId="{D98E1B66-4B0A-41B1-92E8-D23A5511942A}" srcOrd="2" destOrd="0" presId="urn:microsoft.com/office/officeart/2005/8/layout/orgChart1"/>
    <dgm:cxn modelId="{534CA645-71AC-4C1D-9892-3A5525B1AC46}" type="presParOf" srcId="{C7B8A57F-C69E-4543-989C-A67111AA93F1}" destId="{024F5D91-932C-490F-BBE6-99D8DA3CFF9E}" srcOrd="3" destOrd="0" presId="urn:microsoft.com/office/officeart/2005/8/layout/orgChart1"/>
    <dgm:cxn modelId="{2ACBE9E1-6CA9-4317-8715-67EFE73582E4}" type="presParOf" srcId="{024F5D91-932C-490F-BBE6-99D8DA3CFF9E}" destId="{AD127839-AFA9-4395-A994-4CE2DB40BF9A}" srcOrd="0" destOrd="0" presId="urn:microsoft.com/office/officeart/2005/8/layout/orgChart1"/>
    <dgm:cxn modelId="{6087A8F3-80A8-4D2F-A37D-5150685963F4}" type="presParOf" srcId="{AD127839-AFA9-4395-A994-4CE2DB40BF9A}" destId="{FD929E28-14D8-4A9C-8657-86AD7449324D}" srcOrd="0" destOrd="0" presId="urn:microsoft.com/office/officeart/2005/8/layout/orgChart1"/>
    <dgm:cxn modelId="{0C2AEDBF-3AF2-47A2-8963-E2B6F3DF1112}" type="presParOf" srcId="{AD127839-AFA9-4395-A994-4CE2DB40BF9A}" destId="{887047A1-52AB-42C4-952A-28C2665C0722}" srcOrd="1" destOrd="0" presId="urn:microsoft.com/office/officeart/2005/8/layout/orgChart1"/>
    <dgm:cxn modelId="{4A631EE1-E4A2-46FD-8971-5AE5CC4B9174}" type="presParOf" srcId="{024F5D91-932C-490F-BBE6-99D8DA3CFF9E}" destId="{057325FF-8341-4439-B8E0-769A3CE62F2F}" srcOrd="1" destOrd="0" presId="urn:microsoft.com/office/officeart/2005/8/layout/orgChart1"/>
    <dgm:cxn modelId="{CDD118DC-3653-4645-BD02-7DCB449B1AEE}" type="presParOf" srcId="{024F5D91-932C-490F-BBE6-99D8DA3CFF9E}" destId="{AB9FCDC6-414E-4563-97B7-E439D60EB834}" srcOrd="2" destOrd="0" presId="urn:microsoft.com/office/officeart/2005/8/layout/orgChart1"/>
    <dgm:cxn modelId="{459DD250-EE3D-4AFE-8DFF-E703E59361F5}" type="presParOf" srcId="{C7B8A57F-C69E-4543-989C-A67111AA93F1}" destId="{650D8256-5CC4-49E9-B8E8-CA31F008CC39}" srcOrd="4" destOrd="0" presId="urn:microsoft.com/office/officeart/2005/8/layout/orgChart1"/>
    <dgm:cxn modelId="{FA41492C-7F49-4F75-A35D-DBABABB5AF72}" type="presParOf" srcId="{C7B8A57F-C69E-4543-989C-A67111AA93F1}" destId="{262BB3F3-0AC5-4C97-8863-2EFBB9BAA90A}" srcOrd="5" destOrd="0" presId="urn:microsoft.com/office/officeart/2005/8/layout/orgChart1"/>
    <dgm:cxn modelId="{E81F7C70-72D0-4BFA-81EB-84CDED39AF5C}" type="presParOf" srcId="{262BB3F3-0AC5-4C97-8863-2EFBB9BAA90A}" destId="{0B13D54F-0BB4-4E39-A413-A01BE34A7D2E}" srcOrd="0" destOrd="0" presId="urn:microsoft.com/office/officeart/2005/8/layout/orgChart1"/>
    <dgm:cxn modelId="{916BE71F-9DF8-4EBB-9A46-D98F3FDAA5B1}" type="presParOf" srcId="{0B13D54F-0BB4-4E39-A413-A01BE34A7D2E}" destId="{723FE782-9FB6-4F6D-BE02-6ADCBC95FC95}" srcOrd="0" destOrd="0" presId="urn:microsoft.com/office/officeart/2005/8/layout/orgChart1"/>
    <dgm:cxn modelId="{D9902BF4-64D4-4C72-9BD3-59EBC88D8B48}" type="presParOf" srcId="{0B13D54F-0BB4-4E39-A413-A01BE34A7D2E}" destId="{E638211F-A8F4-4214-A1DA-1B9375D74A04}" srcOrd="1" destOrd="0" presId="urn:microsoft.com/office/officeart/2005/8/layout/orgChart1"/>
    <dgm:cxn modelId="{7F5423A1-5F1A-4382-9BFF-1F683C65E20D}" type="presParOf" srcId="{262BB3F3-0AC5-4C97-8863-2EFBB9BAA90A}" destId="{5B0A78BA-2D2A-428C-A618-E51ADA695ABF}" srcOrd="1" destOrd="0" presId="urn:microsoft.com/office/officeart/2005/8/layout/orgChart1"/>
    <dgm:cxn modelId="{59E3B4B2-556D-47CE-BFC9-27B2DAE594EB}" type="presParOf" srcId="{5B0A78BA-2D2A-428C-A618-E51ADA695ABF}" destId="{F0C72DD1-AAC2-45F7-B3A0-FF8E74DA30F3}" srcOrd="0" destOrd="0" presId="urn:microsoft.com/office/officeart/2005/8/layout/orgChart1"/>
    <dgm:cxn modelId="{B313169D-0FE4-4043-81E0-0E7E1643AC64}" type="presParOf" srcId="{5B0A78BA-2D2A-428C-A618-E51ADA695ABF}" destId="{FF451E62-ECC9-4E30-AD99-0DAA16AC66AF}" srcOrd="1" destOrd="0" presId="urn:microsoft.com/office/officeart/2005/8/layout/orgChart1"/>
    <dgm:cxn modelId="{04479407-DD87-49C0-874C-6E40F171C654}" type="presParOf" srcId="{FF451E62-ECC9-4E30-AD99-0DAA16AC66AF}" destId="{8F0A9C06-FC25-4E99-9A7C-0CDFBE84B06E}" srcOrd="0" destOrd="0" presId="urn:microsoft.com/office/officeart/2005/8/layout/orgChart1"/>
    <dgm:cxn modelId="{738CA768-59AE-491B-B673-2EDACDF15992}" type="presParOf" srcId="{8F0A9C06-FC25-4E99-9A7C-0CDFBE84B06E}" destId="{059E95BA-F23C-4A47-97FD-9A37EF446DFA}" srcOrd="0" destOrd="0" presId="urn:microsoft.com/office/officeart/2005/8/layout/orgChart1"/>
    <dgm:cxn modelId="{3CCD516C-06CB-4174-99A6-3940E4B610DA}" type="presParOf" srcId="{8F0A9C06-FC25-4E99-9A7C-0CDFBE84B06E}" destId="{15508782-D2AC-4478-9C8D-86AE72B38E8E}" srcOrd="1" destOrd="0" presId="urn:microsoft.com/office/officeart/2005/8/layout/orgChart1"/>
    <dgm:cxn modelId="{F2DAE7E5-2766-4F09-B29D-05F7F42A153D}" type="presParOf" srcId="{FF451E62-ECC9-4E30-AD99-0DAA16AC66AF}" destId="{171F337F-B5A5-4B26-BFF9-6E7AE41814D4}" srcOrd="1" destOrd="0" presId="urn:microsoft.com/office/officeart/2005/8/layout/orgChart1"/>
    <dgm:cxn modelId="{C720CA30-4F2C-47F9-B5F5-C4DCE1A1B4C9}" type="presParOf" srcId="{FF451E62-ECC9-4E30-AD99-0DAA16AC66AF}" destId="{444828C9-EDBC-48F4-ADD7-273532A13C81}" srcOrd="2" destOrd="0" presId="urn:microsoft.com/office/officeart/2005/8/layout/orgChart1"/>
    <dgm:cxn modelId="{A0407F04-5186-4EFA-9F4F-608B475E69CB}" type="presParOf" srcId="{262BB3F3-0AC5-4C97-8863-2EFBB9BAA90A}" destId="{5365A26C-E2AF-4618-ADB9-63B5326C544B}" srcOrd="2" destOrd="0" presId="urn:microsoft.com/office/officeart/2005/8/layout/orgChart1"/>
    <dgm:cxn modelId="{2786567E-DE82-47E1-8538-310046C0C55A}" type="presParOf" srcId="{C7B8A57F-C69E-4543-989C-A67111AA93F1}" destId="{B7566CB7-FB2C-4D5B-B7DF-49F25FF5D2DF}" srcOrd="6" destOrd="0" presId="urn:microsoft.com/office/officeart/2005/8/layout/orgChart1"/>
    <dgm:cxn modelId="{7A7F79AB-905B-4D05-B805-9E850A603542}" type="presParOf" srcId="{C7B8A57F-C69E-4543-989C-A67111AA93F1}" destId="{9208E994-F8F3-47B7-9871-805501C03E99}" srcOrd="7" destOrd="0" presId="urn:microsoft.com/office/officeart/2005/8/layout/orgChart1"/>
    <dgm:cxn modelId="{238D462A-0BE3-472B-A6C7-0F4433A818E4}" type="presParOf" srcId="{9208E994-F8F3-47B7-9871-805501C03E99}" destId="{058C1539-83F0-4E17-993D-C2804D749A17}" srcOrd="0" destOrd="0" presId="urn:microsoft.com/office/officeart/2005/8/layout/orgChart1"/>
    <dgm:cxn modelId="{568CAB8D-E013-4927-9781-8D392D8EF33B}" type="presParOf" srcId="{058C1539-83F0-4E17-993D-C2804D749A17}" destId="{996E03A8-6C28-458F-9C41-9F3C7CD09177}" srcOrd="0" destOrd="0" presId="urn:microsoft.com/office/officeart/2005/8/layout/orgChart1"/>
    <dgm:cxn modelId="{9FEE7E93-78C6-4DC6-8110-86D9D785F22F}" type="presParOf" srcId="{058C1539-83F0-4E17-993D-C2804D749A17}" destId="{D56D98B7-5EB2-498E-A850-4AF00CA97AD5}" srcOrd="1" destOrd="0" presId="urn:microsoft.com/office/officeart/2005/8/layout/orgChart1"/>
    <dgm:cxn modelId="{AE807070-7FD4-480F-A24B-C6118F07BB82}" type="presParOf" srcId="{9208E994-F8F3-47B7-9871-805501C03E99}" destId="{370F23A7-78E9-48EE-B070-9ABA696656E9}" srcOrd="1" destOrd="0" presId="urn:microsoft.com/office/officeart/2005/8/layout/orgChart1"/>
    <dgm:cxn modelId="{A2756126-546F-4365-952F-4640914EE64E}" type="presParOf" srcId="{370F23A7-78E9-48EE-B070-9ABA696656E9}" destId="{548F4A3A-40BB-473F-BC17-55C2C4DD4A2A}" srcOrd="0" destOrd="0" presId="urn:microsoft.com/office/officeart/2005/8/layout/orgChart1"/>
    <dgm:cxn modelId="{E5667DB7-EB3F-4A74-BDE4-6CB98036FE20}" type="presParOf" srcId="{370F23A7-78E9-48EE-B070-9ABA696656E9}" destId="{859B02D8-3F3B-40D6-9FBF-1D5A6F08DF6C}" srcOrd="1" destOrd="0" presId="urn:microsoft.com/office/officeart/2005/8/layout/orgChart1"/>
    <dgm:cxn modelId="{C5BF2754-728D-4E62-B2CC-D4C1A3E73107}" type="presParOf" srcId="{859B02D8-3F3B-40D6-9FBF-1D5A6F08DF6C}" destId="{CA18F3AB-09AD-4686-BDAB-80D09215EF6F}" srcOrd="0" destOrd="0" presId="urn:microsoft.com/office/officeart/2005/8/layout/orgChart1"/>
    <dgm:cxn modelId="{BC988471-93EA-4E9B-BF1E-701AF5ABBC1C}" type="presParOf" srcId="{CA18F3AB-09AD-4686-BDAB-80D09215EF6F}" destId="{546F3AFA-3376-46FC-847F-B1402F3933FA}" srcOrd="0" destOrd="0" presId="urn:microsoft.com/office/officeart/2005/8/layout/orgChart1"/>
    <dgm:cxn modelId="{EDC905FC-FDBA-42E6-8044-30AA9033F49E}" type="presParOf" srcId="{CA18F3AB-09AD-4686-BDAB-80D09215EF6F}" destId="{8C429097-4528-4CFB-9ED9-519AB06BF2A6}" srcOrd="1" destOrd="0" presId="urn:microsoft.com/office/officeart/2005/8/layout/orgChart1"/>
    <dgm:cxn modelId="{74893544-FA82-4459-8C4C-843CB43BC489}" type="presParOf" srcId="{859B02D8-3F3B-40D6-9FBF-1D5A6F08DF6C}" destId="{DA0288C1-8ED5-431E-B17F-F2DC423F8C45}" srcOrd="1" destOrd="0" presId="urn:microsoft.com/office/officeart/2005/8/layout/orgChart1"/>
    <dgm:cxn modelId="{CF9D7EFC-A701-4EDE-B157-5B0F3CADB485}" type="presParOf" srcId="{859B02D8-3F3B-40D6-9FBF-1D5A6F08DF6C}" destId="{ACD5C716-7FB6-4A4F-9414-CBE19748E9A8}" srcOrd="2" destOrd="0" presId="urn:microsoft.com/office/officeart/2005/8/layout/orgChart1"/>
    <dgm:cxn modelId="{37A18BBA-8789-4A2D-B522-AE7439798E49}" type="presParOf" srcId="{9208E994-F8F3-47B7-9871-805501C03E99}" destId="{4E76C042-84BC-4859-BF72-FB92199B91A9}" srcOrd="2" destOrd="0" presId="urn:microsoft.com/office/officeart/2005/8/layout/orgChart1"/>
    <dgm:cxn modelId="{9AE1C2CF-F6ED-4A57-885B-3B466DB14534}" type="presParOf" srcId="{6B1C4A8F-6425-4B5E-B8AC-2D30D71883C6}" destId="{9AF10862-7EDF-4A82-9991-20310F994610}" srcOrd="2" destOrd="0" presId="urn:microsoft.com/office/officeart/2005/8/layout/orgChart1"/>
    <dgm:cxn modelId="{5D16B3BA-FB19-4CA3-B0B7-1BFAE4E0FD41}" type="presParOf" srcId="{C00AC2C0-DD7E-4CAD-A5A8-9C03D69D2C90}" destId="{1FBA2001-FCD8-4B76-9FF0-3B60C6115D3C}" srcOrd="2" destOrd="0" presId="urn:microsoft.com/office/officeart/2005/8/layout/orgChart1"/>
    <dgm:cxn modelId="{DC9A2FEF-4BED-483C-8319-13CD9CAE60B3}" type="presParOf" srcId="{C00AC2C0-DD7E-4CAD-A5A8-9C03D69D2C90}" destId="{89F24108-B84B-42F4-9095-9C73677ECEC8}" srcOrd="3" destOrd="0" presId="urn:microsoft.com/office/officeart/2005/8/layout/orgChart1"/>
    <dgm:cxn modelId="{B09779EB-8E75-4473-A1BD-CF9CF334641C}" type="presParOf" srcId="{89F24108-B84B-42F4-9095-9C73677ECEC8}" destId="{8428DE9A-7375-45B3-A9B8-0CC00348CF1C}" srcOrd="0" destOrd="0" presId="urn:microsoft.com/office/officeart/2005/8/layout/orgChart1"/>
    <dgm:cxn modelId="{78D9C4C9-EDE9-4BA9-AEC5-729933EC5021}" type="presParOf" srcId="{8428DE9A-7375-45B3-A9B8-0CC00348CF1C}" destId="{B0086B41-61C1-415B-836B-1E0386E16421}" srcOrd="0" destOrd="0" presId="urn:microsoft.com/office/officeart/2005/8/layout/orgChart1"/>
    <dgm:cxn modelId="{8F214914-4D39-4F66-BA4B-3D618BD954F1}" type="presParOf" srcId="{8428DE9A-7375-45B3-A9B8-0CC00348CF1C}" destId="{D9290EC9-F5EA-41F1-AA0A-49DD97FAA49D}" srcOrd="1" destOrd="0" presId="urn:microsoft.com/office/officeart/2005/8/layout/orgChart1"/>
    <dgm:cxn modelId="{1651BCDE-9980-4869-88BB-4D9FAA643090}" type="presParOf" srcId="{89F24108-B84B-42F4-9095-9C73677ECEC8}" destId="{19A8010B-A403-4012-80DB-7084F3A72226}" srcOrd="1" destOrd="0" presId="urn:microsoft.com/office/officeart/2005/8/layout/orgChart1"/>
    <dgm:cxn modelId="{2585092B-1FC4-48C4-9B56-B13DFEC57EF8}" type="presParOf" srcId="{19A8010B-A403-4012-80DB-7084F3A72226}" destId="{41B143A3-6A0E-48ED-B580-8EAC897AE10A}" srcOrd="0" destOrd="0" presId="urn:microsoft.com/office/officeart/2005/8/layout/orgChart1"/>
    <dgm:cxn modelId="{76A01F37-9DF9-49B0-AAEF-0FDC9B106729}" type="presParOf" srcId="{19A8010B-A403-4012-80DB-7084F3A72226}" destId="{4C200389-1C9B-4F01-B29A-ED05F280C185}" srcOrd="1" destOrd="0" presId="urn:microsoft.com/office/officeart/2005/8/layout/orgChart1"/>
    <dgm:cxn modelId="{790CA764-F877-4E0E-8E65-2F1930F721B5}" type="presParOf" srcId="{4C200389-1C9B-4F01-B29A-ED05F280C185}" destId="{6FEB740C-8A7C-4AC9-B5A1-AD825AB476B5}" srcOrd="0" destOrd="0" presId="urn:microsoft.com/office/officeart/2005/8/layout/orgChart1"/>
    <dgm:cxn modelId="{A4E24F34-507E-403A-97FD-C96F183DC7F2}" type="presParOf" srcId="{6FEB740C-8A7C-4AC9-B5A1-AD825AB476B5}" destId="{94A785EC-9A9D-409E-B575-5407BF5F5641}" srcOrd="0" destOrd="0" presId="urn:microsoft.com/office/officeart/2005/8/layout/orgChart1"/>
    <dgm:cxn modelId="{E307DE42-34F7-4B74-BA6D-EA9C038D0EFA}" type="presParOf" srcId="{6FEB740C-8A7C-4AC9-B5A1-AD825AB476B5}" destId="{AC4AA7C3-999A-4109-8DDD-B7D367B80DBA}" srcOrd="1" destOrd="0" presId="urn:microsoft.com/office/officeart/2005/8/layout/orgChart1"/>
    <dgm:cxn modelId="{CCF98D84-2F74-4B3A-AAF1-0631DDCA5604}" type="presParOf" srcId="{4C200389-1C9B-4F01-B29A-ED05F280C185}" destId="{33E69DCB-580E-4B4E-9607-4D22FDF8DDC0}" srcOrd="1" destOrd="0" presId="urn:microsoft.com/office/officeart/2005/8/layout/orgChart1"/>
    <dgm:cxn modelId="{19AF1657-6D6A-4C98-9511-8526A29040D0}" type="presParOf" srcId="{4C200389-1C9B-4F01-B29A-ED05F280C185}" destId="{729E6BAB-8D2B-44EA-AF77-E266F4CAC160}" srcOrd="2" destOrd="0" presId="urn:microsoft.com/office/officeart/2005/8/layout/orgChart1"/>
    <dgm:cxn modelId="{C65EB8E1-92BD-4380-9CD7-91D6FD54D7AC}" type="presParOf" srcId="{19A8010B-A403-4012-80DB-7084F3A72226}" destId="{33B78F03-1634-43E3-8FFE-9E51CE7699C1}" srcOrd="2" destOrd="0" presId="urn:microsoft.com/office/officeart/2005/8/layout/orgChart1"/>
    <dgm:cxn modelId="{CAF6BF52-0A75-436B-BC62-94C2D339B412}" type="presParOf" srcId="{19A8010B-A403-4012-80DB-7084F3A72226}" destId="{847730EF-7D1F-4030-95BC-2400322D1F10}" srcOrd="3" destOrd="0" presId="urn:microsoft.com/office/officeart/2005/8/layout/orgChart1"/>
    <dgm:cxn modelId="{86E14D50-9AE5-4CDD-94B0-B568BD875C4A}" type="presParOf" srcId="{847730EF-7D1F-4030-95BC-2400322D1F10}" destId="{3BFCA7C1-B0F7-4450-BA20-CDE49BC01A14}" srcOrd="0" destOrd="0" presId="urn:microsoft.com/office/officeart/2005/8/layout/orgChart1"/>
    <dgm:cxn modelId="{D6E65B39-964A-460A-A662-9CAF2548ED1E}" type="presParOf" srcId="{3BFCA7C1-B0F7-4450-BA20-CDE49BC01A14}" destId="{59E7064C-C980-4D88-991E-6F01CFFDD57A}" srcOrd="0" destOrd="0" presId="urn:microsoft.com/office/officeart/2005/8/layout/orgChart1"/>
    <dgm:cxn modelId="{ED419267-3297-40DD-A1C7-2F71EF85ABD7}" type="presParOf" srcId="{3BFCA7C1-B0F7-4450-BA20-CDE49BC01A14}" destId="{AD81EC1D-5E43-48FA-84DD-61496BED0D2D}" srcOrd="1" destOrd="0" presId="urn:microsoft.com/office/officeart/2005/8/layout/orgChart1"/>
    <dgm:cxn modelId="{743BDDB7-600A-467F-A768-19BDBA9D3709}" type="presParOf" srcId="{847730EF-7D1F-4030-95BC-2400322D1F10}" destId="{081616D1-2BB8-4E4F-80F2-EF2E7BDE9279}" srcOrd="1" destOrd="0" presId="urn:microsoft.com/office/officeart/2005/8/layout/orgChart1"/>
    <dgm:cxn modelId="{16A586E0-0D80-4F3B-8C41-4C4F08A9E9F9}" type="presParOf" srcId="{081616D1-2BB8-4E4F-80F2-EF2E7BDE9279}" destId="{85DFE24B-D3C8-46C7-8319-4CEA1E2EF9FC}" srcOrd="0" destOrd="0" presId="urn:microsoft.com/office/officeart/2005/8/layout/orgChart1"/>
    <dgm:cxn modelId="{7CAE9BF8-607E-4A1B-A93B-91C583413CCF}" type="presParOf" srcId="{081616D1-2BB8-4E4F-80F2-EF2E7BDE9279}" destId="{D57AD8DF-7C06-49A4-81A4-69CA023846DC}" srcOrd="1" destOrd="0" presId="urn:microsoft.com/office/officeart/2005/8/layout/orgChart1"/>
    <dgm:cxn modelId="{8A6F3A5A-890D-4FCB-99D8-8FAC04BB243E}" type="presParOf" srcId="{D57AD8DF-7C06-49A4-81A4-69CA023846DC}" destId="{098FDEAD-5EE4-48EA-BB13-2631E61E969E}" srcOrd="0" destOrd="0" presId="urn:microsoft.com/office/officeart/2005/8/layout/orgChart1"/>
    <dgm:cxn modelId="{21E609D9-7357-49E8-97D4-52080B587B85}" type="presParOf" srcId="{098FDEAD-5EE4-48EA-BB13-2631E61E969E}" destId="{93F8D22C-1BEE-4D3B-8D9F-6DE227E65330}" srcOrd="0" destOrd="0" presId="urn:microsoft.com/office/officeart/2005/8/layout/orgChart1"/>
    <dgm:cxn modelId="{4E46727C-6833-46EB-8645-8F94EC77719C}" type="presParOf" srcId="{098FDEAD-5EE4-48EA-BB13-2631E61E969E}" destId="{F97175D8-5B80-4174-B12E-9815F3E3627C}" srcOrd="1" destOrd="0" presId="urn:microsoft.com/office/officeart/2005/8/layout/orgChart1"/>
    <dgm:cxn modelId="{7F8480F7-C83D-4B9F-899B-610362CF486B}" type="presParOf" srcId="{D57AD8DF-7C06-49A4-81A4-69CA023846DC}" destId="{F5A0EA76-61EB-47CD-B3A2-157DFAA55721}" srcOrd="1" destOrd="0" presId="urn:microsoft.com/office/officeart/2005/8/layout/orgChart1"/>
    <dgm:cxn modelId="{CF7B859E-1A08-4043-8A8E-BDF0FDD1B5CE}" type="presParOf" srcId="{D57AD8DF-7C06-49A4-81A4-69CA023846DC}" destId="{6603BDE4-FD45-4306-AC08-F9F0E510331F}" srcOrd="2" destOrd="0" presId="urn:microsoft.com/office/officeart/2005/8/layout/orgChart1"/>
    <dgm:cxn modelId="{6C664C44-6884-458E-B4AE-B682A9EDCFD1}" type="presParOf" srcId="{847730EF-7D1F-4030-95BC-2400322D1F10}" destId="{1ECD50C9-C5FF-4409-9736-CCEFAE99BBDE}" srcOrd="2" destOrd="0" presId="urn:microsoft.com/office/officeart/2005/8/layout/orgChart1"/>
    <dgm:cxn modelId="{F430828F-74C8-439B-B1E6-6092248B6C67}" type="presParOf" srcId="{89F24108-B84B-42F4-9095-9C73677ECEC8}" destId="{FEA65497-45A1-49CB-BDF3-4F1FD8B9EE37}" srcOrd="2" destOrd="0" presId="urn:microsoft.com/office/officeart/2005/8/layout/orgChart1"/>
    <dgm:cxn modelId="{E0825EE0-64FA-41A9-9712-6887F5A51C3E}" type="presParOf" srcId="{C00AC2C0-DD7E-4CAD-A5A8-9C03D69D2C90}" destId="{9925ED6C-4255-421E-8D03-2E1C4F7766A9}" srcOrd="4" destOrd="0" presId="urn:microsoft.com/office/officeart/2005/8/layout/orgChart1"/>
    <dgm:cxn modelId="{6E10BF9F-5978-4071-991B-BCB23F40D4F0}" type="presParOf" srcId="{C00AC2C0-DD7E-4CAD-A5A8-9C03D69D2C90}" destId="{35BE6816-60F8-4BBD-B3DF-A91FE44DA001}" srcOrd="5" destOrd="0" presId="urn:microsoft.com/office/officeart/2005/8/layout/orgChart1"/>
    <dgm:cxn modelId="{191C05E7-F3C5-444C-B354-4556BA42F6F1}" type="presParOf" srcId="{35BE6816-60F8-4BBD-B3DF-A91FE44DA001}" destId="{975FF183-ACA0-445B-BECA-C2A7DB4F7802}" srcOrd="0" destOrd="0" presId="urn:microsoft.com/office/officeart/2005/8/layout/orgChart1"/>
    <dgm:cxn modelId="{8F5452F9-0C65-4232-B610-0F29523CAF13}" type="presParOf" srcId="{975FF183-ACA0-445B-BECA-C2A7DB4F7802}" destId="{AACF4952-0986-46E9-89B6-7D466E171658}" srcOrd="0" destOrd="0" presId="urn:microsoft.com/office/officeart/2005/8/layout/orgChart1"/>
    <dgm:cxn modelId="{FEA7EBF0-3D51-4C7C-8C1D-4514AC8BFC3B}" type="presParOf" srcId="{975FF183-ACA0-445B-BECA-C2A7DB4F7802}" destId="{C098429A-B989-49B2-82BB-D0C9D5DC2B9B}" srcOrd="1" destOrd="0" presId="urn:microsoft.com/office/officeart/2005/8/layout/orgChart1"/>
    <dgm:cxn modelId="{0B3D0FE7-5672-46B9-B08C-C2D5A7C6A954}" type="presParOf" srcId="{35BE6816-60F8-4BBD-B3DF-A91FE44DA001}" destId="{D1CB4E1B-BDDE-4DF9-8C75-8E7B31E9EA3E}" srcOrd="1" destOrd="0" presId="urn:microsoft.com/office/officeart/2005/8/layout/orgChart1"/>
    <dgm:cxn modelId="{448C8480-C497-45A4-B56A-E7C88DDA9827}" type="presParOf" srcId="{D1CB4E1B-BDDE-4DF9-8C75-8E7B31E9EA3E}" destId="{F5F499A1-0BA8-4907-BEFF-9D228EB1D565}" srcOrd="0" destOrd="0" presId="urn:microsoft.com/office/officeart/2005/8/layout/orgChart1"/>
    <dgm:cxn modelId="{1C0A85F9-E346-439C-8861-E0A4980ADA85}" type="presParOf" srcId="{D1CB4E1B-BDDE-4DF9-8C75-8E7B31E9EA3E}" destId="{6CA41596-3707-46C3-B940-9707A5BBE2E7}" srcOrd="1" destOrd="0" presId="urn:microsoft.com/office/officeart/2005/8/layout/orgChart1"/>
    <dgm:cxn modelId="{F64B2E96-C35B-4A72-938C-1D7ECF2A15B1}" type="presParOf" srcId="{6CA41596-3707-46C3-B940-9707A5BBE2E7}" destId="{D3CB9656-9B6A-4CF8-9BAB-2C9D6F767856}" srcOrd="0" destOrd="0" presId="urn:microsoft.com/office/officeart/2005/8/layout/orgChart1"/>
    <dgm:cxn modelId="{16D8311C-3356-4F32-9878-F0575A404EB5}" type="presParOf" srcId="{D3CB9656-9B6A-4CF8-9BAB-2C9D6F767856}" destId="{4DABAE5D-D855-4317-865C-7768E947CBC7}" srcOrd="0" destOrd="0" presId="urn:microsoft.com/office/officeart/2005/8/layout/orgChart1"/>
    <dgm:cxn modelId="{9BE17BB7-AC5F-49BE-9CE6-6F98AE1F07CA}" type="presParOf" srcId="{D3CB9656-9B6A-4CF8-9BAB-2C9D6F767856}" destId="{FF3EF5F0-060E-4DE8-8FA8-FE5B044615E5}" srcOrd="1" destOrd="0" presId="urn:microsoft.com/office/officeart/2005/8/layout/orgChart1"/>
    <dgm:cxn modelId="{78A67FF0-B9B2-45F6-90BF-25FB0F1FBAA2}" type="presParOf" srcId="{6CA41596-3707-46C3-B940-9707A5BBE2E7}" destId="{C03AFB49-78DB-4FC4-A680-E6D6F7698CF2}" srcOrd="1" destOrd="0" presId="urn:microsoft.com/office/officeart/2005/8/layout/orgChart1"/>
    <dgm:cxn modelId="{910CA28C-7DEF-472F-8471-B299871A43F5}" type="presParOf" srcId="{6CA41596-3707-46C3-B940-9707A5BBE2E7}" destId="{993CEDF8-B817-4368-8DA3-18EC93C3E82F}" srcOrd="2" destOrd="0" presId="urn:microsoft.com/office/officeart/2005/8/layout/orgChart1"/>
    <dgm:cxn modelId="{05CE42CA-97FF-4942-BD3C-5003A6438980}" type="presParOf" srcId="{D1CB4E1B-BDDE-4DF9-8C75-8E7B31E9EA3E}" destId="{771371A9-1968-44BA-90DC-7DDE80E28674}" srcOrd="2" destOrd="0" presId="urn:microsoft.com/office/officeart/2005/8/layout/orgChart1"/>
    <dgm:cxn modelId="{14A943FA-EB3A-4D4A-8D8A-8A1F805E8F29}" type="presParOf" srcId="{D1CB4E1B-BDDE-4DF9-8C75-8E7B31E9EA3E}" destId="{706E97E4-E2C1-43FE-B130-99AD00C210D8}" srcOrd="3" destOrd="0" presId="urn:microsoft.com/office/officeart/2005/8/layout/orgChart1"/>
    <dgm:cxn modelId="{A18ED9D3-D91B-48A3-9BBA-ADCA9FBC66A4}" type="presParOf" srcId="{706E97E4-E2C1-43FE-B130-99AD00C210D8}" destId="{0501ED8F-B4DC-4B07-B91C-328E3E95D478}" srcOrd="0" destOrd="0" presId="urn:microsoft.com/office/officeart/2005/8/layout/orgChart1"/>
    <dgm:cxn modelId="{E92CEF7C-2242-4848-AF9B-4865C0C93DFF}" type="presParOf" srcId="{0501ED8F-B4DC-4B07-B91C-328E3E95D478}" destId="{0F7EF17D-BF99-45FF-A46E-CBE438832EE6}" srcOrd="0" destOrd="0" presId="urn:microsoft.com/office/officeart/2005/8/layout/orgChart1"/>
    <dgm:cxn modelId="{07D97843-69B1-44F1-8F3B-AF82BDDB9F86}" type="presParOf" srcId="{0501ED8F-B4DC-4B07-B91C-328E3E95D478}" destId="{A1345404-0E95-429D-84EB-F39088974483}" srcOrd="1" destOrd="0" presId="urn:microsoft.com/office/officeart/2005/8/layout/orgChart1"/>
    <dgm:cxn modelId="{6D3626CF-66B6-4795-AA50-110AB21CBA78}" type="presParOf" srcId="{706E97E4-E2C1-43FE-B130-99AD00C210D8}" destId="{7685F7C9-A8A8-471B-B9D8-7F50AC22D298}" srcOrd="1" destOrd="0" presId="urn:microsoft.com/office/officeart/2005/8/layout/orgChart1"/>
    <dgm:cxn modelId="{BF1723C3-FC77-4F04-B4AE-2D6BEEBCE991}" type="presParOf" srcId="{7685F7C9-A8A8-471B-B9D8-7F50AC22D298}" destId="{2A641603-D6F3-4A0F-A97E-292560564F32}" srcOrd="0" destOrd="0" presId="urn:microsoft.com/office/officeart/2005/8/layout/orgChart1"/>
    <dgm:cxn modelId="{7D72A57C-B1A0-4DCD-9510-3E55777D61FA}" type="presParOf" srcId="{7685F7C9-A8A8-471B-B9D8-7F50AC22D298}" destId="{24330CB9-FE55-4DA7-B62A-D9745CFA6414}" srcOrd="1" destOrd="0" presId="urn:microsoft.com/office/officeart/2005/8/layout/orgChart1"/>
    <dgm:cxn modelId="{54C219BB-C97B-46B2-A20B-73724C44D696}" type="presParOf" srcId="{24330CB9-FE55-4DA7-B62A-D9745CFA6414}" destId="{FBDE5CCD-976F-4789-97CF-3B24B04E05BC}" srcOrd="0" destOrd="0" presId="urn:microsoft.com/office/officeart/2005/8/layout/orgChart1"/>
    <dgm:cxn modelId="{87D1E4CF-69D1-40B4-A85D-12D486DC2284}" type="presParOf" srcId="{FBDE5CCD-976F-4789-97CF-3B24B04E05BC}" destId="{4F72BDC8-A9BF-4E97-A398-4649982EC1EA}" srcOrd="0" destOrd="0" presId="urn:microsoft.com/office/officeart/2005/8/layout/orgChart1"/>
    <dgm:cxn modelId="{E1D1A7E1-6021-4B62-AC11-7A3EB0683991}" type="presParOf" srcId="{FBDE5CCD-976F-4789-97CF-3B24B04E05BC}" destId="{988319DB-C0D5-4C51-B3D3-4DEDE0E66A6B}" srcOrd="1" destOrd="0" presId="urn:microsoft.com/office/officeart/2005/8/layout/orgChart1"/>
    <dgm:cxn modelId="{314E2852-4736-42CD-A479-2ACF1A36947F}" type="presParOf" srcId="{24330CB9-FE55-4DA7-B62A-D9745CFA6414}" destId="{59DCADD9-F5CB-460A-A688-944B76FC5601}" srcOrd="1" destOrd="0" presId="urn:microsoft.com/office/officeart/2005/8/layout/orgChart1"/>
    <dgm:cxn modelId="{10722CD5-F60A-41A9-9E5D-E510588FB225}" type="presParOf" srcId="{24330CB9-FE55-4DA7-B62A-D9745CFA6414}" destId="{17903A25-695A-4DE4-BB9A-B612F3B2DE77}" srcOrd="2" destOrd="0" presId="urn:microsoft.com/office/officeart/2005/8/layout/orgChart1"/>
    <dgm:cxn modelId="{5F84E039-EFB7-4FF6-A9E2-677DA354F2C7}" type="presParOf" srcId="{706E97E4-E2C1-43FE-B130-99AD00C210D8}" destId="{F50C3302-7563-4013-991A-42CD25D1D1E5}" srcOrd="2" destOrd="0" presId="urn:microsoft.com/office/officeart/2005/8/layout/orgChart1"/>
    <dgm:cxn modelId="{7052CCCA-FD0A-4B86-B4D0-BC7690361297}" type="presParOf" srcId="{35BE6816-60F8-4BBD-B3DF-A91FE44DA001}" destId="{9DF080C7-39ED-4585-B488-9FE6A1B32C0B}" srcOrd="2" destOrd="0" presId="urn:microsoft.com/office/officeart/2005/8/layout/orgChart1"/>
    <dgm:cxn modelId="{47D42FD0-2C85-42AB-BC06-AEE9C78E35A0}" type="presParOf" srcId="{702334F3-711F-48E9-B9B4-76D238ED2C8E}" destId="{5F434970-C65A-4EC4-BE48-66EFDD7A2D62}" srcOrd="2" destOrd="0" presId="urn:microsoft.com/office/officeart/2005/8/layout/orgChart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A641603-D6F3-4A0F-A97E-292560564F32}">
      <dsp:nvSpPr>
        <dsp:cNvPr id="0" name=""/>
        <dsp:cNvSpPr/>
      </dsp:nvSpPr>
      <dsp:spPr>
        <a:xfrm>
          <a:off x="4935152" y="1753317"/>
          <a:ext cx="91440" cy="267297"/>
        </a:xfrm>
        <a:custGeom>
          <a:avLst/>
          <a:gdLst/>
          <a:ahLst/>
          <a:cxnLst/>
          <a:rect l="0" t="0" r="0" b="0"/>
          <a:pathLst>
            <a:path>
              <a:moveTo>
                <a:pt x="45720" y="0"/>
              </a:moveTo>
              <a:lnTo>
                <a:pt x="45720" y="267297"/>
              </a:lnTo>
              <a:lnTo>
                <a:pt x="132882" y="26729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71371A9-1968-44BA-90DC-7DDE80E28674}">
      <dsp:nvSpPr>
        <dsp:cNvPr id="0" name=""/>
        <dsp:cNvSpPr/>
      </dsp:nvSpPr>
      <dsp:spPr>
        <a:xfrm>
          <a:off x="4861750" y="1340748"/>
          <a:ext cx="351554" cy="122027"/>
        </a:xfrm>
        <a:custGeom>
          <a:avLst/>
          <a:gdLst/>
          <a:ahLst/>
          <a:cxnLst/>
          <a:rect l="0" t="0" r="0" b="0"/>
          <a:pathLst>
            <a:path>
              <a:moveTo>
                <a:pt x="0" y="0"/>
              </a:moveTo>
              <a:lnTo>
                <a:pt x="0" y="61013"/>
              </a:lnTo>
              <a:lnTo>
                <a:pt x="351554" y="61013"/>
              </a:lnTo>
              <a:lnTo>
                <a:pt x="351554"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F499A1-0BA8-4907-BEFF-9D228EB1D565}">
      <dsp:nvSpPr>
        <dsp:cNvPr id="0" name=""/>
        <dsp:cNvSpPr/>
      </dsp:nvSpPr>
      <dsp:spPr>
        <a:xfrm>
          <a:off x="4510196" y="1340748"/>
          <a:ext cx="351554" cy="122027"/>
        </a:xfrm>
        <a:custGeom>
          <a:avLst/>
          <a:gdLst/>
          <a:ahLst/>
          <a:cxnLst/>
          <a:rect l="0" t="0" r="0" b="0"/>
          <a:pathLst>
            <a:path>
              <a:moveTo>
                <a:pt x="351554" y="0"/>
              </a:moveTo>
              <a:lnTo>
                <a:pt x="351554" y="61013"/>
              </a:lnTo>
              <a:lnTo>
                <a:pt x="0" y="61013"/>
              </a:lnTo>
              <a:lnTo>
                <a:pt x="0"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25ED6C-4255-421E-8D03-2E1C4F7766A9}">
      <dsp:nvSpPr>
        <dsp:cNvPr id="0" name=""/>
        <dsp:cNvSpPr/>
      </dsp:nvSpPr>
      <dsp:spPr>
        <a:xfrm>
          <a:off x="2739093" y="928180"/>
          <a:ext cx="2122657" cy="122027"/>
        </a:xfrm>
        <a:custGeom>
          <a:avLst/>
          <a:gdLst/>
          <a:ahLst/>
          <a:cxnLst/>
          <a:rect l="0" t="0" r="0" b="0"/>
          <a:pathLst>
            <a:path>
              <a:moveTo>
                <a:pt x="0" y="0"/>
              </a:moveTo>
              <a:lnTo>
                <a:pt x="0" y="61013"/>
              </a:lnTo>
              <a:lnTo>
                <a:pt x="2122657" y="61013"/>
              </a:lnTo>
              <a:lnTo>
                <a:pt x="2122657" y="12202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DFE24B-D3C8-46C7-8319-4CEA1E2EF9FC}">
      <dsp:nvSpPr>
        <dsp:cNvPr id="0" name=""/>
        <dsp:cNvSpPr/>
      </dsp:nvSpPr>
      <dsp:spPr>
        <a:xfrm>
          <a:off x="3528934" y="1753317"/>
          <a:ext cx="91440" cy="267297"/>
        </a:xfrm>
        <a:custGeom>
          <a:avLst/>
          <a:gdLst/>
          <a:ahLst/>
          <a:cxnLst/>
          <a:rect l="0" t="0" r="0" b="0"/>
          <a:pathLst>
            <a:path>
              <a:moveTo>
                <a:pt x="45720" y="0"/>
              </a:moveTo>
              <a:lnTo>
                <a:pt x="45720" y="267297"/>
              </a:lnTo>
              <a:lnTo>
                <a:pt x="132882" y="26729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B78F03-1634-43E3-8FFE-9E51CE7699C1}">
      <dsp:nvSpPr>
        <dsp:cNvPr id="0" name=""/>
        <dsp:cNvSpPr/>
      </dsp:nvSpPr>
      <dsp:spPr>
        <a:xfrm>
          <a:off x="3455532" y="1340748"/>
          <a:ext cx="351554" cy="122027"/>
        </a:xfrm>
        <a:custGeom>
          <a:avLst/>
          <a:gdLst/>
          <a:ahLst/>
          <a:cxnLst/>
          <a:rect l="0" t="0" r="0" b="0"/>
          <a:pathLst>
            <a:path>
              <a:moveTo>
                <a:pt x="0" y="0"/>
              </a:moveTo>
              <a:lnTo>
                <a:pt x="0" y="61013"/>
              </a:lnTo>
              <a:lnTo>
                <a:pt x="351554" y="61013"/>
              </a:lnTo>
              <a:lnTo>
                <a:pt x="351554"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B143A3-6A0E-48ED-B580-8EAC897AE10A}">
      <dsp:nvSpPr>
        <dsp:cNvPr id="0" name=""/>
        <dsp:cNvSpPr/>
      </dsp:nvSpPr>
      <dsp:spPr>
        <a:xfrm>
          <a:off x="3103977" y="1340748"/>
          <a:ext cx="351554" cy="122027"/>
        </a:xfrm>
        <a:custGeom>
          <a:avLst/>
          <a:gdLst/>
          <a:ahLst/>
          <a:cxnLst/>
          <a:rect l="0" t="0" r="0" b="0"/>
          <a:pathLst>
            <a:path>
              <a:moveTo>
                <a:pt x="351554" y="0"/>
              </a:moveTo>
              <a:lnTo>
                <a:pt x="351554" y="61013"/>
              </a:lnTo>
              <a:lnTo>
                <a:pt x="0" y="61013"/>
              </a:lnTo>
              <a:lnTo>
                <a:pt x="0"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BA2001-FCD8-4B76-9FF0-3B60C6115D3C}">
      <dsp:nvSpPr>
        <dsp:cNvPr id="0" name=""/>
        <dsp:cNvSpPr/>
      </dsp:nvSpPr>
      <dsp:spPr>
        <a:xfrm>
          <a:off x="2739093" y="928180"/>
          <a:ext cx="716439" cy="122027"/>
        </a:xfrm>
        <a:custGeom>
          <a:avLst/>
          <a:gdLst/>
          <a:ahLst/>
          <a:cxnLst/>
          <a:rect l="0" t="0" r="0" b="0"/>
          <a:pathLst>
            <a:path>
              <a:moveTo>
                <a:pt x="0" y="0"/>
              </a:moveTo>
              <a:lnTo>
                <a:pt x="0" y="61013"/>
              </a:lnTo>
              <a:lnTo>
                <a:pt x="716439" y="61013"/>
              </a:lnTo>
              <a:lnTo>
                <a:pt x="716439" y="12202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8F4A3A-40BB-473F-BC17-55C2C4DD4A2A}">
      <dsp:nvSpPr>
        <dsp:cNvPr id="0" name=""/>
        <dsp:cNvSpPr/>
      </dsp:nvSpPr>
      <dsp:spPr>
        <a:xfrm>
          <a:off x="2122715" y="1753317"/>
          <a:ext cx="91440" cy="267297"/>
        </a:xfrm>
        <a:custGeom>
          <a:avLst/>
          <a:gdLst/>
          <a:ahLst/>
          <a:cxnLst/>
          <a:rect l="0" t="0" r="0" b="0"/>
          <a:pathLst>
            <a:path>
              <a:moveTo>
                <a:pt x="45720" y="0"/>
              </a:moveTo>
              <a:lnTo>
                <a:pt x="45720" y="267297"/>
              </a:lnTo>
              <a:lnTo>
                <a:pt x="132882" y="26729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566CB7-FB2C-4D5B-B7DF-49F25FF5D2DF}">
      <dsp:nvSpPr>
        <dsp:cNvPr id="0" name=""/>
        <dsp:cNvSpPr/>
      </dsp:nvSpPr>
      <dsp:spPr>
        <a:xfrm>
          <a:off x="1346204" y="1340748"/>
          <a:ext cx="1054663" cy="122027"/>
        </a:xfrm>
        <a:custGeom>
          <a:avLst/>
          <a:gdLst/>
          <a:ahLst/>
          <a:cxnLst/>
          <a:rect l="0" t="0" r="0" b="0"/>
          <a:pathLst>
            <a:path>
              <a:moveTo>
                <a:pt x="0" y="0"/>
              </a:moveTo>
              <a:lnTo>
                <a:pt x="0" y="61013"/>
              </a:lnTo>
              <a:lnTo>
                <a:pt x="1054663" y="61013"/>
              </a:lnTo>
              <a:lnTo>
                <a:pt x="1054663"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C72DD1-AAC2-45F7-B3A0-FF8E74DA30F3}">
      <dsp:nvSpPr>
        <dsp:cNvPr id="0" name=""/>
        <dsp:cNvSpPr/>
      </dsp:nvSpPr>
      <dsp:spPr>
        <a:xfrm>
          <a:off x="1419606" y="1753317"/>
          <a:ext cx="91440" cy="267297"/>
        </a:xfrm>
        <a:custGeom>
          <a:avLst/>
          <a:gdLst/>
          <a:ahLst/>
          <a:cxnLst/>
          <a:rect l="0" t="0" r="0" b="0"/>
          <a:pathLst>
            <a:path>
              <a:moveTo>
                <a:pt x="45720" y="0"/>
              </a:moveTo>
              <a:lnTo>
                <a:pt x="45720" y="267297"/>
              </a:lnTo>
              <a:lnTo>
                <a:pt x="132882" y="26729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0D8256-5CC4-49E9-B8E8-CA31F008CC39}">
      <dsp:nvSpPr>
        <dsp:cNvPr id="0" name=""/>
        <dsp:cNvSpPr/>
      </dsp:nvSpPr>
      <dsp:spPr>
        <a:xfrm>
          <a:off x="1346204" y="1340748"/>
          <a:ext cx="351554" cy="122027"/>
        </a:xfrm>
        <a:custGeom>
          <a:avLst/>
          <a:gdLst/>
          <a:ahLst/>
          <a:cxnLst/>
          <a:rect l="0" t="0" r="0" b="0"/>
          <a:pathLst>
            <a:path>
              <a:moveTo>
                <a:pt x="0" y="0"/>
              </a:moveTo>
              <a:lnTo>
                <a:pt x="0" y="61013"/>
              </a:lnTo>
              <a:lnTo>
                <a:pt x="351554" y="61013"/>
              </a:lnTo>
              <a:lnTo>
                <a:pt x="351554"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8E1B66-4B0A-41B1-92E8-D23A5511942A}">
      <dsp:nvSpPr>
        <dsp:cNvPr id="0" name=""/>
        <dsp:cNvSpPr/>
      </dsp:nvSpPr>
      <dsp:spPr>
        <a:xfrm>
          <a:off x="994650" y="1340748"/>
          <a:ext cx="351554" cy="122027"/>
        </a:xfrm>
        <a:custGeom>
          <a:avLst/>
          <a:gdLst/>
          <a:ahLst/>
          <a:cxnLst/>
          <a:rect l="0" t="0" r="0" b="0"/>
          <a:pathLst>
            <a:path>
              <a:moveTo>
                <a:pt x="351554" y="0"/>
              </a:moveTo>
              <a:lnTo>
                <a:pt x="351554" y="61013"/>
              </a:lnTo>
              <a:lnTo>
                <a:pt x="0" y="61013"/>
              </a:lnTo>
              <a:lnTo>
                <a:pt x="0"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B1AE3A-5850-4F0B-9629-7A927FD9911B}">
      <dsp:nvSpPr>
        <dsp:cNvPr id="0" name=""/>
        <dsp:cNvSpPr/>
      </dsp:nvSpPr>
      <dsp:spPr>
        <a:xfrm>
          <a:off x="13388" y="1753317"/>
          <a:ext cx="91440" cy="267297"/>
        </a:xfrm>
        <a:custGeom>
          <a:avLst/>
          <a:gdLst/>
          <a:ahLst/>
          <a:cxnLst/>
          <a:rect l="0" t="0" r="0" b="0"/>
          <a:pathLst>
            <a:path>
              <a:moveTo>
                <a:pt x="45720" y="0"/>
              </a:moveTo>
              <a:lnTo>
                <a:pt x="45720" y="267297"/>
              </a:lnTo>
              <a:lnTo>
                <a:pt x="132882" y="26729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858FD8-2C32-472F-B241-C385F7C07A2F}">
      <dsp:nvSpPr>
        <dsp:cNvPr id="0" name=""/>
        <dsp:cNvSpPr/>
      </dsp:nvSpPr>
      <dsp:spPr>
        <a:xfrm>
          <a:off x="291541" y="1340748"/>
          <a:ext cx="1054663" cy="122027"/>
        </a:xfrm>
        <a:custGeom>
          <a:avLst/>
          <a:gdLst/>
          <a:ahLst/>
          <a:cxnLst/>
          <a:rect l="0" t="0" r="0" b="0"/>
          <a:pathLst>
            <a:path>
              <a:moveTo>
                <a:pt x="1054663" y="0"/>
              </a:moveTo>
              <a:lnTo>
                <a:pt x="1054663" y="61013"/>
              </a:lnTo>
              <a:lnTo>
                <a:pt x="0" y="61013"/>
              </a:lnTo>
              <a:lnTo>
                <a:pt x="0"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B6B5E3-33D4-48DC-8E75-5ED7828EDBEC}">
      <dsp:nvSpPr>
        <dsp:cNvPr id="0" name=""/>
        <dsp:cNvSpPr/>
      </dsp:nvSpPr>
      <dsp:spPr>
        <a:xfrm>
          <a:off x="1346204" y="928180"/>
          <a:ext cx="1392888" cy="122027"/>
        </a:xfrm>
        <a:custGeom>
          <a:avLst/>
          <a:gdLst/>
          <a:ahLst/>
          <a:cxnLst/>
          <a:rect l="0" t="0" r="0" b="0"/>
          <a:pathLst>
            <a:path>
              <a:moveTo>
                <a:pt x="1392888" y="0"/>
              </a:moveTo>
              <a:lnTo>
                <a:pt x="1392888" y="61013"/>
              </a:lnTo>
              <a:lnTo>
                <a:pt x="0" y="61013"/>
              </a:lnTo>
              <a:lnTo>
                <a:pt x="0" y="12202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52EDEFA-C0E5-4AE2-87BF-F220350AF984}">
      <dsp:nvSpPr>
        <dsp:cNvPr id="0" name=""/>
        <dsp:cNvSpPr/>
      </dsp:nvSpPr>
      <dsp:spPr>
        <a:xfrm>
          <a:off x="2448552" y="637639"/>
          <a:ext cx="581081" cy="290540"/>
        </a:xfrm>
        <a:prstGeom prst="rect">
          <a:avLst/>
        </a:prstGeom>
        <a:solidFill>
          <a:schemeClr val="accent1">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Software</a:t>
          </a:r>
        </a:p>
      </dsp:txBody>
      <dsp:txXfrm>
        <a:off x="2448552" y="637639"/>
        <a:ext cx="581081" cy="290540"/>
      </dsp:txXfrm>
    </dsp:sp>
    <dsp:sp modelId="{3531FE88-ED62-4600-8A1D-A9F050AB5FB5}">
      <dsp:nvSpPr>
        <dsp:cNvPr id="0" name=""/>
        <dsp:cNvSpPr/>
      </dsp:nvSpPr>
      <dsp:spPr>
        <a:xfrm>
          <a:off x="1055663" y="1050207"/>
          <a:ext cx="581081" cy="290540"/>
        </a:xfrm>
        <a:prstGeom prst="rect">
          <a:avLst/>
        </a:prstGeom>
        <a:solidFill>
          <a:schemeClr val="accent2">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Application software</a:t>
          </a:r>
        </a:p>
      </dsp:txBody>
      <dsp:txXfrm>
        <a:off x="1055663" y="1050207"/>
        <a:ext cx="581081" cy="290540"/>
      </dsp:txXfrm>
    </dsp:sp>
    <dsp:sp modelId="{960D0B9A-1866-4F41-828B-1B216B47862A}">
      <dsp:nvSpPr>
        <dsp:cNvPr id="0" name=""/>
        <dsp:cNvSpPr/>
      </dsp:nvSpPr>
      <dsp:spPr>
        <a:xfrm>
          <a:off x="1000"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Science software</a:t>
          </a:r>
        </a:p>
      </dsp:txBody>
      <dsp:txXfrm>
        <a:off x="1000" y="1462776"/>
        <a:ext cx="581081" cy="290540"/>
      </dsp:txXfrm>
    </dsp:sp>
    <dsp:sp modelId="{228B2F18-627C-4897-9B14-EBBAD371ECF2}">
      <dsp:nvSpPr>
        <dsp:cNvPr id="0" name=""/>
        <dsp:cNvSpPr/>
      </dsp:nvSpPr>
      <dsp:spPr>
        <a:xfrm>
          <a:off x="146270" y="1875344"/>
          <a:ext cx="581081" cy="290540"/>
        </a:xfrm>
        <a:prstGeom prst="rect">
          <a:avLst/>
        </a:prstGeom>
        <a:solidFill>
          <a:schemeClr val="accent4">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Mathematical software</a:t>
          </a:r>
        </a:p>
      </dsp:txBody>
      <dsp:txXfrm>
        <a:off x="146270" y="1875344"/>
        <a:ext cx="581081" cy="290540"/>
      </dsp:txXfrm>
    </dsp:sp>
    <dsp:sp modelId="{FD929E28-14D8-4A9C-8657-86AD7449324D}">
      <dsp:nvSpPr>
        <dsp:cNvPr id="0" name=""/>
        <dsp:cNvSpPr/>
      </dsp:nvSpPr>
      <dsp:spPr>
        <a:xfrm>
          <a:off x="704109"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Communication software</a:t>
          </a:r>
        </a:p>
      </dsp:txBody>
      <dsp:txXfrm>
        <a:off x="704109" y="1462776"/>
        <a:ext cx="581081" cy="290540"/>
      </dsp:txXfrm>
    </dsp:sp>
    <dsp:sp modelId="{723FE782-9FB6-4F6D-BE02-6ADCBC95FC95}">
      <dsp:nvSpPr>
        <dsp:cNvPr id="0" name=""/>
        <dsp:cNvSpPr/>
      </dsp:nvSpPr>
      <dsp:spPr>
        <a:xfrm>
          <a:off x="1407218"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Programming Tool</a:t>
          </a:r>
        </a:p>
      </dsp:txBody>
      <dsp:txXfrm>
        <a:off x="1407218" y="1462776"/>
        <a:ext cx="581081" cy="290540"/>
      </dsp:txXfrm>
    </dsp:sp>
    <dsp:sp modelId="{059E95BA-F23C-4A47-97FD-9A37EF446DFA}">
      <dsp:nvSpPr>
        <dsp:cNvPr id="0" name=""/>
        <dsp:cNvSpPr/>
      </dsp:nvSpPr>
      <dsp:spPr>
        <a:xfrm>
          <a:off x="1552488" y="1875344"/>
          <a:ext cx="581081" cy="290540"/>
        </a:xfrm>
        <a:prstGeom prst="rect">
          <a:avLst/>
        </a:prstGeom>
        <a:solidFill>
          <a:schemeClr val="accent4">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Editor</a:t>
          </a:r>
        </a:p>
      </dsp:txBody>
      <dsp:txXfrm>
        <a:off x="1552488" y="1875344"/>
        <a:ext cx="581081" cy="290540"/>
      </dsp:txXfrm>
    </dsp:sp>
    <dsp:sp modelId="{996E03A8-6C28-458F-9C41-9F3C7CD09177}">
      <dsp:nvSpPr>
        <dsp:cNvPr id="0" name=""/>
        <dsp:cNvSpPr/>
      </dsp:nvSpPr>
      <dsp:spPr>
        <a:xfrm>
          <a:off x="2110327"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b="0" i="0" kern="1200"/>
            <a:t>graphics software</a:t>
          </a:r>
          <a:endParaRPr lang="en-US" sz="600" kern="1200"/>
        </a:p>
      </dsp:txBody>
      <dsp:txXfrm>
        <a:off x="2110327" y="1462776"/>
        <a:ext cx="581081" cy="290540"/>
      </dsp:txXfrm>
    </dsp:sp>
    <dsp:sp modelId="{546F3AFA-3376-46FC-847F-B1402F3933FA}">
      <dsp:nvSpPr>
        <dsp:cNvPr id="0" name=""/>
        <dsp:cNvSpPr/>
      </dsp:nvSpPr>
      <dsp:spPr>
        <a:xfrm>
          <a:off x="2255598" y="1875344"/>
          <a:ext cx="581081" cy="290540"/>
        </a:xfrm>
        <a:prstGeom prst="rect">
          <a:avLst/>
        </a:prstGeom>
        <a:solidFill>
          <a:schemeClr val="accent4">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CAD software</a:t>
          </a:r>
        </a:p>
      </dsp:txBody>
      <dsp:txXfrm>
        <a:off x="2255598" y="1875344"/>
        <a:ext cx="581081" cy="290540"/>
      </dsp:txXfrm>
    </dsp:sp>
    <dsp:sp modelId="{B0086B41-61C1-415B-836B-1E0386E16421}">
      <dsp:nvSpPr>
        <dsp:cNvPr id="0" name=""/>
        <dsp:cNvSpPr/>
      </dsp:nvSpPr>
      <dsp:spPr>
        <a:xfrm>
          <a:off x="3164991" y="1050207"/>
          <a:ext cx="581081" cy="290540"/>
        </a:xfrm>
        <a:prstGeom prst="rect">
          <a:avLst/>
        </a:prstGeom>
        <a:solidFill>
          <a:schemeClr val="accent2">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System software</a:t>
          </a:r>
        </a:p>
      </dsp:txBody>
      <dsp:txXfrm>
        <a:off x="3164991" y="1050207"/>
        <a:ext cx="581081" cy="290540"/>
      </dsp:txXfrm>
    </dsp:sp>
    <dsp:sp modelId="{94A785EC-9A9D-409E-B575-5407BF5F5641}">
      <dsp:nvSpPr>
        <dsp:cNvPr id="0" name=""/>
        <dsp:cNvSpPr/>
      </dsp:nvSpPr>
      <dsp:spPr>
        <a:xfrm>
          <a:off x="2813436"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Operating Systems</a:t>
          </a:r>
        </a:p>
      </dsp:txBody>
      <dsp:txXfrm>
        <a:off x="2813436" y="1462776"/>
        <a:ext cx="581081" cy="290540"/>
      </dsp:txXfrm>
    </dsp:sp>
    <dsp:sp modelId="{59E7064C-C980-4D88-991E-6F01CFFDD57A}">
      <dsp:nvSpPr>
        <dsp:cNvPr id="0" name=""/>
        <dsp:cNvSpPr/>
      </dsp:nvSpPr>
      <dsp:spPr>
        <a:xfrm>
          <a:off x="3516546"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Utility software</a:t>
          </a:r>
        </a:p>
      </dsp:txBody>
      <dsp:txXfrm>
        <a:off x="3516546" y="1462776"/>
        <a:ext cx="581081" cy="290540"/>
      </dsp:txXfrm>
    </dsp:sp>
    <dsp:sp modelId="{93F8D22C-1BEE-4D3B-8D9F-6DE227E65330}">
      <dsp:nvSpPr>
        <dsp:cNvPr id="0" name=""/>
        <dsp:cNvSpPr/>
      </dsp:nvSpPr>
      <dsp:spPr>
        <a:xfrm>
          <a:off x="3661816" y="1875344"/>
          <a:ext cx="581081" cy="290540"/>
        </a:xfrm>
        <a:prstGeom prst="rect">
          <a:avLst/>
        </a:prstGeom>
        <a:solidFill>
          <a:schemeClr val="accent4">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Computer security software</a:t>
          </a:r>
        </a:p>
      </dsp:txBody>
      <dsp:txXfrm>
        <a:off x="3661816" y="1875344"/>
        <a:ext cx="581081" cy="290540"/>
      </dsp:txXfrm>
    </dsp:sp>
    <dsp:sp modelId="{AACF4952-0986-46E9-89B6-7D466E171658}">
      <dsp:nvSpPr>
        <dsp:cNvPr id="0" name=""/>
        <dsp:cNvSpPr/>
      </dsp:nvSpPr>
      <dsp:spPr>
        <a:xfrm>
          <a:off x="4571209" y="1050207"/>
          <a:ext cx="581081" cy="290540"/>
        </a:xfrm>
        <a:prstGeom prst="rect">
          <a:avLst/>
        </a:prstGeom>
        <a:solidFill>
          <a:schemeClr val="accent2">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Software Component</a:t>
          </a:r>
        </a:p>
      </dsp:txBody>
      <dsp:txXfrm>
        <a:off x="4571209" y="1050207"/>
        <a:ext cx="581081" cy="290540"/>
      </dsp:txXfrm>
    </dsp:sp>
    <dsp:sp modelId="{4DABAE5D-D855-4317-865C-7768E947CBC7}">
      <dsp:nvSpPr>
        <dsp:cNvPr id="0" name=""/>
        <dsp:cNvSpPr/>
      </dsp:nvSpPr>
      <dsp:spPr>
        <a:xfrm>
          <a:off x="4219655"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plug-In</a:t>
          </a:r>
        </a:p>
      </dsp:txBody>
      <dsp:txXfrm>
        <a:off x="4219655" y="1462776"/>
        <a:ext cx="581081" cy="290540"/>
      </dsp:txXfrm>
    </dsp:sp>
    <dsp:sp modelId="{0F7EF17D-BF99-45FF-A46E-CBE438832EE6}">
      <dsp:nvSpPr>
        <dsp:cNvPr id="0" name=""/>
        <dsp:cNvSpPr/>
      </dsp:nvSpPr>
      <dsp:spPr>
        <a:xfrm>
          <a:off x="4922764"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Font typeface="Symbol" panose="05050102010706020507" pitchFamily="18" charset="2"/>
            <a:buNone/>
          </a:pPr>
          <a:r>
            <a:rPr lang="en-US" sz="600" kern="1200"/>
            <a:t>Software Library</a:t>
          </a:r>
        </a:p>
      </dsp:txBody>
      <dsp:txXfrm>
        <a:off x="4922764" y="1462776"/>
        <a:ext cx="581081" cy="290540"/>
      </dsp:txXfrm>
    </dsp:sp>
    <dsp:sp modelId="{4F72BDC8-A9BF-4E97-A398-4649982EC1EA}">
      <dsp:nvSpPr>
        <dsp:cNvPr id="0" name=""/>
        <dsp:cNvSpPr/>
      </dsp:nvSpPr>
      <dsp:spPr>
        <a:xfrm>
          <a:off x="5068034" y="1875344"/>
          <a:ext cx="581081" cy="290540"/>
        </a:xfrm>
        <a:prstGeom prst="rect">
          <a:avLst/>
        </a:prstGeom>
        <a:solidFill>
          <a:schemeClr val="accent4">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software frameworks</a:t>
          </a:r>
        </a:p>
      </dsp:txBody>
      <dsp:txXfrm>
        <a:off x="5068034" y="1875344"/>
        <a:ext cx="581081" cy="290540"/>
      </dsp:txXfrm>
    </dsp:sp>
  </dsp:spTree>
</dsp:drawing>
</file>

<file path=word/diagrams/layout25.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43A9AC-DDCE-419D-92A6-E486FB7179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Application>LibreOffice/6.4.7.2$Linux_X86_64 LibreOffice_project/40$Build-2</Application>
  <Pages>45</Pages>
  <Words>10093</Words>
  <Characters>57565</Characters>
  <CharactersWithSpaces>67046</CharactersWithSpaces>
  <Paragraphs>742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2021-10-28T09:33:00Z</dcterms:created>
  <dc:creator>Bekalue Tadesse</dc:creator>
  <dc:description/>
  <dc:language>en-US</dc:language>
  <cp:lastModifiedBy/>
  <cp:lastPrinted>2022-03-03T19:58:00Z</cp:lastPrinted>
  <dcterms:modified xsi:type="dcterms:W3CDTF">2022-03-11T17:08:56Z</dcterms:modified>
  <cp:revision>3651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